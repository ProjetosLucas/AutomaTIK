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35C0" w14:paraId="19C0B888" w14:textId="77777777" w:rsidTr="00230704">
        <w:trPr>
          <w:trHeight w:val="12610"/>
        </w:trPr>
        <w:tc>
          <w:tcPr>
            <w:tcW w:w="9212" w:type="dxa"/>
          </w:tcPr>
          <w:p w14:paraId="3D1B4472" w14:textId="77777777" w:rsidR="008535C0" w:rsidRPr="008B56A4" w:rsidRDefault="008535C0" w:rsidP="008535C0">
            <w:pPr>
              <w:pStyle w:val="Corpodetexto2"/>
              <w:rPr>
                <w:sz w:val="28"/>
              </w:rPr>
            </w:pPr>
            <w:r w:rsidRPr="008B56A4">
              <w:rPr>
                <w:sz w:val="28"/>
              </w:rPr>
              <w:t>UNIVERSIDADE FEDERAL DO ESPÍRITO SANTO</w:t>
            </w:r>
          </w:p>
          <w:p w14:paraId="5A1DABDE" w14:textId="77777777" w:rsidR="008535C0" w:rsidRPr="008B56A4" w:rsidRDefault="008535C0" w:rsidP="008535C0">
            <w:pPr>
              <w:pStyle w:val="Corpodetexto2"/>
              <w:rPr>
                <w:sz w:val="28"/>
              </w:rPr>
            </w:pPr>
            <w:r w:rsidRPr="008B56A4">
              <w:rPr>
                <w:sz w:val="28"/>
              </w:rPr>
              <w:t>CENTRO TECNOLÓGICO</w:t>
            </w:r>
          </w:p>
          <w:p w14:paraId="3F57576A" w14:textId="77777777" w:rsidR="008535C0" w:rsidRPr="008B56A4" w:rsidRDefault="008535C0" w:rsidP="008535C0">
            <w:pPr>
              <w:pStyle w:val="Corpodetexto2"/>
              <w:rPr>
                <w:sz w:val="28"/>
              </w:rPr>
            </w:pPr>
            <w:r w:rsidRPr="008B56A4">
              <w:rPr>
                <w:sz w:val="28"/>
              </w:rPr>
              <w:t>DEPARTAMENTO DE ENGENHARIA ELÉTRICA</w:t>
            </w:r>
          </w:p>
          <w:p w14:paraId="14C14957" w14:textId="77777777" w:rsidR="008535C0" w:rsidRPr="008B56A4" w:rsidRDefault="008535C0" w:rsidP="008535C0">
            <w:pPr>
              <w:pStyle w:val="Corpodetexto2"/>
              <w:rPr>
                <w:sz w:val="28"/>
              </w:rPr>
            </w:pPr>
            <w:r w:rsidRPr="008B56A4">
              <w:rPr>
                <w:sz w:val="28"/>
              </w:rPr>
              <w:t>PROJETO DE GRADUAÇÃO</w:t>
            </w:r>
          </w:p>
          <w:p w14:paraId="56273B30" w14:textId="77777777" w:rsidR="008535C0" w:rsidRDefault="008535C0" w:rsidP="008535C0">
            <w:pPr>
              <w:pStyle w:val="Corpodetexto2"/>
            </w:pPr>
          </w:p>
          <w:p w14:paraId="3A167D33" w14:textId="77777777" w:rsidR="008535C0" w:rsidRDefault="008535C0" w:rsidP="008535C0">
            <w:pPr>
              <w:pStyle w:val="Corpodetexto2"/>
            </w:pPr>
          </w:p>
          <w:p w14:paraId="0BCDE26D" w14:textId="77777777" w:rsidR="008535C0" w:rsidRDefault="008535C0" w:rsidP="008535C0">
            <w:pPr>
              <w:pStyle w:val="Corpodetexto2"/>
            </w:pPr>
          </w:p>
          <w:p w14:paraId="74741B5A" w14:textId="77777777" w:rsidR="008535C0" w:rsidRDefault="008535C0" w:rsidP="008535C0">
            <w:pPr>
              <w:pStyle w:val="Corpodetexto2"/>
            </w:pPr>
          </w:p>
          <w:p w14:paraId="254A4EE6" w14:textId="77777777" w:rsidR="008535C0" w:rsidRDefault="008535C0" w:rsidP="008535C0">
            <w:pPr>
              <w:pStyle w:val="Corpodetexto2"/>
            </w:pPr>
          </w:p>
          <w:p w14:paraId="2EC18321" w14:textId="77777777" w:rsidR="008535C0" w:rsidRDefault="008535C0" w:rsidP="008535C0">
            <w:pPr>
              <w:pStyle w:val="Corpodetexto2"/>
            </w:pPr>
          </w:p>
          <w:p w14:paraId="50D05DF5" w14:textId="77777777" w:rsidR="008535C0" w:rsidRDefault="008535C0" w:rsidP="008535C0">
            <w:pPr>
              <w:pStyle w:val="Corpodetexto2"/>
            </w:pPr>
          </w:p>
          <w:p w14:paraId="64B15917" w14:textId="77777777" w:rsidR="008535C0" w:rsidRDefault="008535C0" w:rsidP="008535C0">
            <w:pPr>
              <w:pStyle w:val="Corpodetexto2"/>
            </w:pPr>
          </w:p>
          <w:p w14:paraId="02B3C670" w14:textId="77777777" w:rsidR="008535C0" w:rsidRDefault="008535C0" w:rsidP="008535C0">
            <w:pPr>
              <w:pStyle w:val="Corpodetexto2"/>
            </w:pPr>
          </w:p>
          <w:p w14:paraId="45D06C90" w14:textId="77777777" w:rsidR="008535C0" w:rsidRPr="008B56A4" w:rsidRDefault="00BC0E84" w:rsidP="008535C0">
            <w:pPr>
              <w:pStyle w:val="Autor"/>
            </w:pPr>
            <w:r>
              <w:t>LUCAS SOARES PESSINI</w:t>
            </w:r>
          </w:p>
          <w:p w14:paraId="67E19ACB" w14:textId="77777777" w:rsidR="008535C0" w:rsidRDefault="008535C0" w:rsidP="008535C0">
            <w:pPr>
              <w:pStyle w:val="Capa"/>
            </w:pPr>
          </w:p>
          <w:p w14:paraId="54FC3D5B" w14:textId="77777777" w:rsidR="008535C0" w:rsidRDefault="008535C0" w:rsidP="008535C0">
            <w:pPr>
              <w:pStyle w:val="Capa"/>
            </w:pPr>
          </w:p>
          <w:p w14:paraId="6BCA9D34" w14:textId="77777777" w:rsidR="008535C0" w:rsidRDefault="008535C0" w:rsidP="008535C0">
            <w:pPr>
              <w:pStyle w:val="Capa"/>
            </w:pPr>
          </w:p>
          <w:p w14:paraId="56FDC93A" w14:textId="77777777" w:rsidR="008535C0" w:rsidRDefault="008535C0" w:rsidP="008535C0">
            <w:pPr>
              <w:pStyle w:val="Capa"/>
            </w:pPr>
          </w:p>
          <w:p w14:paraId="611DA14A" w14:textId="77777777" w:rsidR="008535C0" w:rsidRDefault="008535C0" w:rsidP="008535C0">
            <w:pPr>
              <w:pStyle w:val="Capa"/>
            </w:pPr>
          </w:p>
          <w:p w14:paraId="48C19150" w14:textId="77777777" w:rsidR="008535C0" w:rsidRDefault="008535C0" w:rsidP="008535C0">
            <w:pPr>
              <w:pStyle w:val="Capa"/>
            </w:pPr>
          </w:p>
          <w:p w14:paraId="44F08673" w14:textId="77777777" w:rsidR="008535C0" w:rsidRPr="008B56A4" w:rsidRDefault="00BC0E84" w:rsidP="008535C0">
            <w:pPr>
              <w:pStyle w:val="Capa"/>
            </w:pPr>
            <w:r>
              <w:t>SISTEMA ELETRÔNICO DE CONTROLE DE EMPRÉSTIMOS PARA O LABORATÓRIOS DO DEL/UFES</w:t>
            </w:r>
          </w:p>
          <w:p w14:paraId="5A62C231" w14:textId="77777777" w:rsidR="008535C0" w:rsidRDefault="008535C0" w:rsidP="00230704">
            <w:pPr>
              <w:pStyle w:val="Corpodetexto2"/>
              <w:rPr>
                <w:b w:val="0"/>
              </w:rPr>
            </w:pPr>
          </w:p>
        </w:tc>
      </w:tr>
      <w:tr w:rsidR="008535C0" w14:paraId="3C7A98AE" w14:textId="77777777" w:rsidTr="00230704">
        <w:trPr>
          <w:trHeight w:val="1148"/>
        </w:trPr>
        <w:tc>
          <w:tcPr>
            <w:tcW w:w="9212" w:type="dxa"/>
            <w:vAlign w:val="bottom"/>
          </w:tcPr>
          <w:p w14:paraId="1173EE02" w14:textId="77777777" w:rsidR="008535C0" w:rsidRPr="00BC0E84" w:rsidRDefault="008535C0" w:rsidP="00230704">
            <w:pPr>
              <w:pStyle w:val="Corpodetexto2"/>
              <w:rPr>
                <w:b w:val="0"/>
                <w:szCs w:val="24"/>
              </w:rPr>
            </w:pPr>
            <w:r w:rsidRPr="00BC0E84">
              <w:rPr>
                <w:b w:val="0"/>
                <w:szCs w:val="24"/>
              </w:rPr>
              <w:t>VITÓRIA</w:t>
            </w:r>
          </w:p>
          <w:p w14:paraId="277E89D6" w14:textId="77777777" w:rsidR="008535C0" w:rsidRDefault="00BC0E84" w:rsidP="00230704">
            <w:pPr>
              <w:pStyle w:val="Corpodetexto2"/>
              <w:rPr>
                <w:b w:val="0"/>
              </w:rPr>
            </w:pPr>
            <w:r>
              <w:rPr>
                <w:b w:val="0"/>
              </w:rPr>
              <w:t>2019</w:t>
            </w:r>
          </w:p>
        </w:tc>
      </w:tr>
    </w:tbl>
    <w:p w14:paraId="46401F0E" w14:textId="77777777" w:rsidR="008B56A4" w:rsidRPr="008535C0" w:rsidRDefault="008B56A4">
      <w:pPr>
        <w:pStyle w:val="Corpodetexto2"/>
        <w:rPr>
          <w:b w:val="0"/>
          <w:sz w:val="16"/>
          <w:szCs w:val="16"/>
        </w:rPr>
      </w:pPr>
    </w:p>
    <w:p w14:paraId="24F43FBE" w14:textId="77777777" w:rsidR="00C31DC0" w:rsidRPr="008535C0" w:rsidRDefault="00C31DC0" w:rsidP="008B56A4">
      <w:pPr>
        <w:spacing w:line="240" w:lineRule="auto"/>
        <w:jc w:val="left"/>
        <w:rPr>
          <w:b/>
          <w:sz w:val="16"/>
          <w:szCs w:val="16"/>
        </w:rPr>
        <w:sectPr w:rsidR="00C31DC0" w:rsidRPr="008535C0" w:rsidSect="00AF4906">
          <w:pgSz w:w="11907" w:h="16840" w:code="9"/>
          <w:pgMar w:top="1701" w:right="1134" w:bottom="1134" w:left="1701" w:header="1134" w:footer="964" w:gutter="0"/>
          <w:pgNumType w:fmt="lowerRoman" w:start="1"/>
          <w:cols w:space="720"/>
          <w:noEndnote/>
        </w:sect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35C0" w14:paraId="7DE7D124" w14:textId="77777777" w:rsidTr="008535C0">
        <w:trPr>
          <w:trHeight w:val="12610"/>
        </w:trPr>
        <w:tc>
          <w:tcPr>
            <w:tcW w:w="9212" w:type="dxa"/>
          </w:tcPr>
          <w:p w14:paraId="493E25D4" w14:textId="77777777" w:rsidR="008535C0" w:rsidRPr="0002587E" w:rsidRDefault="00BC0E84" w:rsidP="008535C0">
            <w:pPr>
              <w:pStyle w:val="Corpodetexto2"/>
              <w:rPr>
                <w:b w:val="0"/>
              </w:rPr>
            </w:pPr>
            <w:r>
              <w:rPr>
                <w:b w:val="0"/>
              </w:rPr>
              <w:lastRenderedPageBreak/>
              <w:t>LUCAS SOARES PESSINI</w:t>
            </w:r>
          </w:p>
          <w:p w14:paraId="703E0CA1" w14:textId="77777777" w:rsidR="008535C0" w:rsidRDefault="008535C0" w:rsidP="008535C0">
            <w:pPr>
              <w:pStyle w:val="Corpodetexto2"/>
            </w:pPr>
          </w:p>
          <w:p w14:paraId="17777BCB" w14:textId="77777777" w:rsidR="008535C0" w:rsidRDefault="008535C0" w:rsidP="008535C0">
            <w:pPr>
              <w:pStyle w:val="Corpodetexto2"/>
            </w:pPr>
          </w:p>
          <w:p w14:paraId="5DD4E599" w14:textId="77777777" w:rsidR="008535C0" w:rsidRDefault="008535C0" w:rsidP="008535C0">
            <w:pPr>
              <w:pStyle w:val="Corpodetexto2"/>
            </w:pPr>
          </w:p>
          <w:p w14:paraId="4B790A07" w14:textId="77777777" w:rsidR="008535C0" w:rsidRDefault="008535C0" w:rsidP="008535C0">
            <w:pPr>
              <w:pStyle w:val="Corpodetexto2"/>
            </w:pPr>
          </w:p>
          <w:p w14:paraId="7D829A83" w14:textId="77777777" w:rsidR="008535C0" w:rsidRDefault="008535C0" w:rsidP="008535C0">
            <w:pPr>
              <w:pStyle w:val="Corpodetexto2"/>
            </w:pPr>
          </w:p>
          <w:p w14:paraId="166E89FB" w14:textId="77777777" w:rsidR="008535C0" w:rsidRDefault="008535C0" w:rsidP="008535C0">
            <w:pPr>
              <w:pStyle w:val="Corpodetexto2"/>
            </w:pPr>
          </w:p>
          <w:p w14:paraId="29B0155C" w14:textId="77777777" w:rsidR="008535C0" w:rsidRDefault="008535C0" w:rsidP="008535C0">
            <w:pPr>
              <w:pStyle w:val="Corpodetexto2"/>
            </w:pPr>
          </w:p>
          <w:p w14:paraId="63304695" w14:textId="77777777" w:rsidR="008535C0" w:rsidRDefault="008535C0" w:rsidP="008535C0">
            <w:pPr>
              <w:pStyle w:val="Corpodetexto2"/>
            </w:pPr>
          </w:p>
          <w:p w14:paraId="4E10AC01" w14:textId="77777777" w:rsidR="008535C0" w:rsidRDefault="008535C0" w:rsidP="008535C0">
            <w:pPr>
              <w:pStyle w:val="Corpodetexto2"/>
            </w:pPr>
          </w:p>
          <w:p w14:paraId="70A36F16" w14:textId="77777777" w:rsidR="008535C0" w:rsidRDefault="008535C0" w:rsidP="008535C0">
            <w:pPr>
              <w:pStyle w:val="Corpodetexto2"/>
            </w:pPr>
          </w:p>
          <w:p w14:paraId="48E99F32" w14:textId="77777777" w:rsidR="008535C0" w:rsidRPr="0002587E" w:rsidRDefault="00BC0E84" w:rsidP="008535C0">
            <w:pPr>
              <w:pStyle w:val="Capa"/>
              <w:rPr>
                <w:sz w:val="28"/>
              </w:rPr>
            </w:pPr>
            <w:r>
              <w:rPr>
                <w:sz w:val="28"/>
              </w:rPr>
              <w:t>SISTEMA ELETRÔNICO DE CONTROLE DE EMPRÉSTIMOS PARA LABORATÓRIOS DO DEL/UFES</w:t>
            </w:r>
          </w:p>
          <w:p w14:paraId="458D12E9" w14:textId="77777777" w:rsidR="008535C0" w:rsidRDefault="008535C0" w:rsidP="008535C0">
            <w:pPr>
              <w:pStyle w:val="Corpodetexto2"/>
            </w:pPr>
          </w:p>
          <w:p w14:paraId="501B5500" w14:textId="77777777" w:rsidR="008535C0" w:rsidRDefault="008535C0" w:rsidP="008535C0">
            <w:pPr>
              <w:pStyle w:val="Corpodetexto2"/>
            </w:pPr>
          </w:p>
          <w:p w14:paraId="4398D178" w14:textId="77777777" w:rsidR="008535C0" w:rsidRDefault="008535C0" w:rsidP="008535C0">
            <w:pPr>
              <w:pStyle w:val="Corpodetexto2"/>
            </w:pPr>
          </w:p>
          <w:p w14:paraId="58A8B4B8" w14:textId="77777777" w:rsidR="008535C0" w:rsidRDefault="008535C0" w:rsidP="008535C0">
            <w:pPr>
              <w:pStyle w:val="Corpodetexto2"/>
            </w:pPr>
          </w:p>
          <w:p w14:paraId="5B29E5A9" w14:textId="77777777" w:rsidR="008535C0" w:rsidRDefault="008535C0" w:rsidP="008535C0">
            <w:pPr>
              <w:pStyle w:val="Corpodetexto2"/>
            </w:pPr>
          </w:p>
          <w:p w14:paraId="715C7708" w14:textId="77777777" w:rsidR="008535C0" w:rsidRDefault="008535C0" w:rsidP="008535C0">
            <w:pPr>
              <w:pStyle w:val="Corpodetexto2"/>
            </w:pPr>
          </w:p>
          <w:p w14:paraId="034F6AAA" w14:textId="77777777" w:rsidR="008535C0" w:rsidRDefault="008535C0" w:rsidP="008535C0">
            <w:pPr>
              <w:pStyle w:val="Corpodetexto2"/>
            </w:pPr>
          </w:p>
          <w:p w14:paraId="18BBBFDF" w14:textId="77777777" w:rsidR="008535C0" w:rsidRDefault="008535C0" w:rsidP="008535C0">
            <w:pPr>
              <w:pStyle w:val="Corpodetexto2"/>
            </w:pPr>
          </w:p>
          <w:p w14:paraId="75BC85C2" w14:textId="77777777" w:rsidR="008535C0" w:rsidRPr="0002587E" w:rsidRDefault="008535C0" w:rsidP="008535C0">
            <w:pPr>
              <w:pStyle w:val="Corpodetexto3"/>
              <w:rPr>
                <w:szCs w:val="24"/>
              </w:rPr>
            </w:pPr>
            <w:r w:rsidRPr="0002587E">
              <w:rPr>
                <w:szCs w:val="24"/>
              </w:rPr>
              <w:t xml:space="preserve">Parte manuscrita do Projeto de Graduação do aluno </w:t>
            </w:r>
            <w:r w:rsidR="00BC0E84">
              <w:rPr>
                <w:b/>
                <w:szCs w:val="24"/>
              </w:rPr>
              <w:t xml:space="preserve">Lucas Soares </w:t>
            </w:r>
            <w:proofErr w:type="spellStart"/>
            <w:r w:rsidR="00BC0E84">
              <w:rPr>
                <w:b/>
                <w:szCs w:val="24"/>
              </w:rPr>
              <w:t>Pessini</w:t>
            </w:r>
            <w:proofErr w:type="spellEnd"/>
            <w:r w:rsidRPr="0002587E">
              <w:rPr>
                <w:szCs w:val="24"/>
              </w:rPr>
              <w:t>, apresentado ao Departamento de Engenharia Elétrica do Centro Tecnológico da Universidade Federal do Espírito Santo, como requisito parcial para obtenção do grau de Engenheiro Eletricista.</w:t>
            </w:r>
          </w:p>
          <w:p w14:paraId="5C6459B6" w14:textId="77777777" w:rsidR="008535C0" w:rsidRPr="0002587E" w:rsidRDefault="008535C0" w:rsidP="008535C0">
            <w:pPr>
              <w:pStyle w:val="Corpodetexto3"/>
              <w:rPr>
                <w:szCs w:val="24"/>
              </w:rPr>
            </w:pPr>
          </w:p>
          <w:p w14:paraId="10D28D3C" w14:textId="77777777" w:rsidR="008535C0" w:rsidRPr="0002587E" w:rsidRDefault="008535C0" w:rsidP="008535C0">
            <w:pPr>
              <w:pStyle w:val="Corpodetexto3"/>
              <w:rPr>
                <w:szCs w:val="24"/>
              </w:rPr>
            </w:pPr>
            <w:r w:rsidRPr="0002587E">
              <w:rPr>
                <w:szCs w:val="24"/>
              </w:rPr>
              <w:t xml:space="preserve">Orientador: </w:t>
            </w:r>
            <w:r w:rsidR="00BC0E84">
              <w:rPr>
                <w:szCs w:val="24"/>
              </w:rPr>
              <w:t>Prof. Dr. André Ferreira</w:t>
            </w:r>
          </w:p>
          <w:p w14:paraId="788102C5" w14:textId="77777777" w:rsidR="008535C0" w:rsidRDefault="008535C0" w:rsidP="008535C0">
            <w:pPr>
              <w:pStyle w:val="Corpodetexto3"/>
              <w:rPr>
                <w:i/>
                <w:szCs w:val="24"/>
              </w:rPr>
            </w:pPr>
          </w:p>
          <w:p w14:paraId="085446D1" w14:textId="77777777" w:rsidR="008535C0" w:rsidRPr="0002587E" w:rsidRDefault="008535C0" w:rsidP="008535C0">
            <w:pPr>
              <w:pStyle w:val="Corpodetexto2"/>
              <w:rPr>
                <w:szCs w:val="24"/>
              </w:rPr>
            </w:pPr>
          </w:p>
          <w:p w14:paraId="242D6E29" w14:textId="77777777" w:rsidR="008535C0" w:rsidRDefault="008535C0">
            <w:pPr>
              <w:pStyle w:val="Corpodetexto2"/>
              <w:rPr>
                <w:b w:val="0"/>
              </w:rPr>
            </w:pPr>
          </w:p>
        </w:tc>
      </w:tr>
      <w:tr w:rsidR="008535C0" w14:paraId="6B45F2D4" w14:textId="77777777" w:rsidTr="008535C0">
        <w:trPr>
          <w:trHeight w:val="1148"/>
        </w:trPr>
        <w:tc>
          <w:tcPr>
            <w:tcW w:w="9212" w:type="dxa"/>
            <w:vAlign w:val="bottom"/>
          </w:tcPr>
          <w:p w14:paraId="414F3F66" w14:textId="77777777" w:rsidR="008535C0" w:rsidRPr="00BC0E84" w:rsidRDefault="008535C0" w:rsidP="008535C0">
            <w:pPr>
              <w:pStyle w:val="Corpodetexto2"/>
              <w:rPr>
                <w:b w:val="0"/>
                <w:szCs w:val="24"/>
              </w:rPr>
            </w:pPr>
            <w:r w:rsidRPr="00BC0E84">
              <w:rPr>
                <w:b w:val="0"/>
                <w:szCs w:val="24"/>
              </w:rPr>
              <w:t>VITÓRIA</w:t>
            </w:r>
          </w:p>
          <w:p w14:paraId="1840067F" w14:textId="77777777" w:rsidR="008535C0" w:rsidRDefault="00BC0E84" w:rsidP="008535C0">
            <w:pPr>
              <w:pStyle w:val="Corpodetexto2"/>
              <w:rPr>
                <w:b w:val="0"/>
              </w:rPr>
            </w:pPr>
            <w:r>
              <w:rPr>
                <w:b w:val="0"/>
              </w:rPr>
              <w:t>2019</w:t>
            </w:r>
          </w:p>
        </w:tc>
      </w:tr>
    </w:tbl>
    <w:p w14:paraId="75818DCC" w14:textId="77777777" w:rsidR="008B56A4" w:rsidRPr="008535C0" w:rsidRDefault="008B56A4" w:rsidP="008535C0">
      <w:pPr>
        <w:pStyle w:val="Corpodetexto2"/>
        <w:jc w:val="both"/>
        <w:rPr>
          <w:b w:val="0"/>
          <w:caps w:val="0"/>
          <w:sz w:val="16"/>
          <w:szCs w:val="16"/>
        </w:rPr>
      </w:pPr>
      <w:r w:rsidRPr="008535C0">
        <w:rPr>
          <w:sz w:val="16"/>
          <w:szCs w:val="16"/>
        </w:rPr>
        <w:br w:type="page"/>
      </w:r>
    </w:p>
    <w:p w14:paraId="0629C2C6" w14:textId="77777777" w:rsidR="008E7531" w:rsidRPr="008B56A4" w:rsidRDefault="00BC0E84" w:rsidP="008E7531">
      <w:pPr>
        <w:pStyle w:val="Corpodetexto2"/>
        <w:rPr>
          <w:b w:val="0"/>
        </w:rPr>
      </w:pPr>
      <w:r>
        <w:rPr>
          <w:b w:val="0"/>
        </w:rPr>
        <w:lastRenderedPageBreak/>
        <w:t>LUCAS SOARES PESSINI</w:t>
      </w:r>
    </w:p>
    <w:p w14:paraId="0B21DC8E" w14:textId="77777777" w:rsidR="00713B9E" w:rsidRDefault="00713B9E">
      <w:pPr>
        <w:pStyle w:val="Corpodetexto2"/>
      </w:pPr>
    </w:p>
    <w:p w14:paraId="2D16F706" w14:textId="77777777" w:rsidR="00713B9E" w:rsidRDefault="00713B9E">
      <w:pPr>
        <w:pStyle w:val="Corpodetexto2"/>
      </w:pPr>
    </w:p>
    <w:p w14:paraId="650F66F0" w14:textId="77777777" w:rsidR="00713B9E" w:rsidRDefault="00713B9E">
      <w:pPr>
        <w:pStyle w:val="Corpodetexto2"/>
      </w:pPr>
    </w:p>
    <w:p w14:paraId="1AECE326" w14:textId="77777777" w:rsidR="00713B9E" w:rsidRDefault="00713B9E">
      <w:pPr>
        <w:pStyle w:val="Corpodetexto2"/>
      </w:pPr>
    </w:p>
    <w:p w14:paraId="0CD2FA1B" w14:textId="77777777" w:rsidR="008E7531" w:rsidRPr="008B56A4" w:rsidRDefault="00BC0E84" w:rsidP="008E7531">
      <w:pPr>
        <w:pStyle w:val="Capa"/>
        <w:rPr>
          <w:sz w:val="28"/>
        </w:rPr>
      </w:pPr>
      <w:r>
        <w:rPr>
          <w:sz w:val="28"/>
        </w:rPr>
        <w:t>sistema eletrônico de controle de empréstimos para laboratórios do del/ufes</w:t>
      </w:r>
    </w:p>
    <w:p w14:paraId="14D1945C" w14:textId="77777777" w:rsidR="00713B9E" w:rsidRDefault="00713B9E">
      <w:pPr>
        <w:pStyle w:val="Corpodetexto2"/>
      </w:pPr>
    </w:p>
    <w:p w14:paraId="473549E4" w14:textId="77777777" w:rsidR="00713B9E" w:rsidRDefault="00713B9E">
      <w:pPr>
        <w:pStyle w:val="Corpodetexto2"/>
      </w:pPr>
    </w:p>
    <w:p w14:paraId="626079B5" w14:textId="77777777" w:rsidR="00713B9E" w:rsidRDefault="00713B9E">
      <w:pPr>
        <w:pStyle w:val="Corpodetexto2"/>
      </w:pPr>
    </w:p>
    <w:p w14:paraId="2A29F257" w14:textId="77777777" w:rsidR="008E7531" w:rsidRPr="008B56A4" w:rsidRDefault="008E7531" w:rsidP="000253A4">
      <w:pPr>
        <w:pStyle w:val="Corpodetexto3"/>
        <w:ind w:left="4500"/>
      </w:pPr>
      <w:r w:rsidRPr="008B56A4">
        <w:t xml:space="preserve">Parte manuscrita do Projeto de Graduação do aluno </w:t>
      </w:r>
      <w:r w:rsidR="00BC0E84">
        <w:rPr>
          <w:b/>
        </w:rPr>
        <w:t xml:space="preserve">Lucas Soares </w:t>
      </w:r>
      <w:proofErr w:type="spellStart"/>
      <w:r w:rsidR="00BC0E84">
        <w:rPr>
          <w:b/>
        </w:rPr>
        <w:t>Pessini</w:t>
      </w:r>
      <w:proofErr w:type="spellEnd"/>
      <w:r w:rsidRPr="008B56A4">
        <w:t>, apresentado ao Departamento de Engenharia Elétrica do Centro Tecnológico da Universidade Federal do Espírito Santo, como requisito parcial para obtenção do grau de Engenheiro Eletricista.</w:t>
      </w:r>
    </w:p>
    <w:p w14:paraId="2642C86D" w14:textId="77777777" w:rsidR="008E7531" w:rsidRDefault="008E7531" w:rsidP="008E7531">
      <w:pPr>
        <w:pStyle w:val="Corpodetexto3"/>
        <w:ind w:left="0"/>
        <w:rPr>
          <w:sz w:val="28"/>
        </w:rPr>
      </w:pPr>
    </w:p>
    <w:p w14:paraId="6B0FC8C0" w14:textId="77777777" w:rsidR="008E7531" w:rsidRPr="008B56A4" w:rsidRDefault="008E7531" w:rsidP="008E7531">
      <w:pPr>
        <w:pStyle w:val="Corpodetexto3"/>
        <w:ind w:left="0"/>
        <w:jc w:val="right"/>
      </w:pPr>
      <w:r w:rsidRPr="008B56A4">
        <w:t xml:space="preserve">Aprovada em </w:t>
      </w:r>
      <w:r w:rsidR="00BC0E84">
        <w:t>16</w:t>
      </w:r>
      <w:r w:rsidRPr="008B56A4">
        <w:t xml:space="preserve">, de </w:t>
      </w:r>
      <w:r w:rsidR="00BC0E84">
        <w:t>dezembro</w:t>
      </w:r>
      <w:r w:rsidRPr="008B56A4">
        <w:t xml:space="preserve"> de </w:t>
      </w:r>
      <w:r w:rsidR="00BC0E84">
        <w:t>2019</w:t>
      </w:r>
      <w:r w:rsidRPr="008B56A4">
        <w:t>.</w:t>
      </w:r>
    </w:p>
    <w:p w14:paraId="57954EB5" w14:textId="77777777" w:rsidR="008E7531" w:rsidRDefault="008E7531">
      <w:pPr>
        <w:pStyle w:val="Corpodetexto2"/>
      </w:pPr>
    </w:p>
    <w:p w14:paraId="15F95165" w14:textId="77777777" w:rsidR="008E7531" w:rsidRDefault="008E7531">
      <w:pPr>
        <w:pStyle w:val="Corpodetexto2"/>
      </w:pPr>
    </w:p>
    <w:p w14:paraId="18B448CA" w14:textId="77777777" w:rsidR="00713B9E" w:rsidRDefault="00713B9E">
      <w:pPr>
        <w:pStyle w:val="Corpodetexto2"/>
      </w:pPr>
    </w:p>
    <w:p w14:paraId="57593098" w14:textId="77777777" w:rsidR="00713B9E" w:rsidRDefault="00713B9E" w:rsidP="000253A4">
      <w:pPr>
        <w:pStyle w:val="Examinadora"/>
        <w:ind w:left="4500"/>
      </w:pPr>
      <w:r>
        <w:t>COMISSÃO EXAMINADORA:</w:t>
      </w:r>
    </w:p>
    <w:p w14:paraId="13AA0E70" w14:textId="77777777" w:rsidR="00713B9E" w:rsidRDefault="00713B9E" w:rsidP="008E7531">
      <w:pPr>
        <w:pStyle w:val="Examinadora"/>
        <w:ind w:left="3119"/>
      </w:pPr>
    </w:p>
    <w:p w14:paraId="7DF8A2A5" w14:textId="77777777" w:rsidR="00713B9E" w:rsidRDefault="00713B9E" w:rsidP="008E7531">
      <w:pPr>
        <w:pStyle w:val="Examinadora"/>
        <w:ind w:left="3119"/>
      </w:pPr>
    </w:p>
    <w:p w14:paraId="46848A7A" w14:textId="77777777" w:rsidR="00713B9E" w:rsidRDefault="00713B9E" w:rsidP="008E7531">
      <w:pPr>
        <w:pStyle w:val="Examinadora"/>
        <w:ind w:left="3119"/>
      </w:pPr>
    </w:p>
    <w:p w14:paraId="65C151F2" w14:textId="77777777" w:rsidR="00713B9E" w:rsidRDefault="00713B9E" w:rsidP="000253A4">
      <w:pPr>
        <w:pStyle w:val="Examinadora"/>
        <w:ind w:left="4500"/>
      </w:pPr>
      <w:r>
        <w:t>__________________</w:t>
      </w:r>
      <w:r w:rsidR="008E7531">
        <w:t>_____________</w:t>
      </w:r>
      <w:r>
        <w:t>_____</w:t>
      </w:r>
    </w:p>
    <w:p w14:paraId="447192C5" w14:textId="77777777" w:rsidR="00A910D8" w:rsidRPr="009D5DBA" w:rsidRDefault="00BC0E84" w:rsidP="000253A4">
      <w:pPr>
        <w:pStyle w:val="Examinadora"/>
        <w:ind w:left="4500"/>
        <w:rPr>
          <w:sz w:val="20"/>
        </w:rPr>
      </w:pPr>
      <w:r>
        <w:t>Prof. Dr. André Ferreira</w:t>
      </w:r>
    </w:p>
    <w:p w14:paraId="541871F2" w14:textId="77777777" w:rsidR="008E7531" w:rsidRDefault="00BC0E84" w:rsidP="000253A4">
      <w:pPr>
        <w:pStyle w:val="Examinadora"/>
        <w:ind w:left="4500"/>
      </w:pPr>
      <w:r>
        <w:t>Universidade Federal do Espírito Santo</w:t>
      </w:r>
    </w:p>
    <w:p w14:paraId="48D83DB6" w14:textId="77777777" w:rsidR="00713B9E" w:rsidRDefault="00713B9E" w:rsidP="000253A4">
      <w:pPr>
        <w:pStyle w:val="Examinadora"/>
        <w:ind w:left="4500"/>
      </w:pPr>
      <w:r>
        <w:t>Orientador</w:t>
      </w:r>
    </w:p>
    <w:p w14:paraId="2AC43F11" w14:textId="77777777" w:rsidR="00713B9E" w:rsidRDefault="00713B9E" w:rsidP="000253A4">
      <w:pPr>
        <w:pStyle w:val="Examinadora"/>
        <w:ind w:left="4500"/>
      </w:pPr>
    </w:p>
    <w:p w14:paraId="45B441BF" w14:textId="77777777" w:rsidR="00713B9E" w:rsidRDefault="00713B9E" w:rsidP="00BC0E84">
      <w:pPr>
        <w:pStyle w:val="Examinadora"/>
        <w:ind w:left="0"/>
      </w:pPr>
    </w:p>
    <w:p w14:paraId="2F4B1CAC" w14:textId="77777777" w:rsidR="00713B9E" w:rsidRDefault="00713B9E" w:rsidP="000253A4">
      <w:pPr>
        <w:pStyle w:val="Examinadora"/>
        <w:ind w:left="4500"/>
      </w:pPr>
    </w:p>
    <w:p w14:paraId="6F97B59E" w14:textId="77777777" w:rsidR="008E7531" w:rsidRDefault="008E7531" w:rsidP="000253A4">
      <w:pPr>
        <w:pStyle w:val="Examinadora"/>
        <w:ind w:left="4500"/>
      </w:pPr>
      <w:r>
        <w:t>___________________________________</w:t>
      </w:r>
    </w:p>
    <w:p w14:paraId="2A1F6503" w14:textId="77777777" w:rsidR="00713B9E" w:rsidRDefault="00BC0E84" w:rsidP="000253A4">
      <w:pPr>
        <w:pStyle w:val="Examinadora"/>
        <w:ind w:left="4500"/>
      </w:pPr>
      <w:r>
        <w:t>Profa. Dra. Eliete Maria de Oliveira Caldeira</w:t>
      </w:r>
    </w:p>
    <w:p w14:paraId="1172EC40" w14:textId="77777777" w:rsidR="008E7531" w:rsidRDefault="00BC0E84" w:rsidP="000253A4">
      <w:pPr>
        <w:pStyle w:val="Examinadora"/>
        <w:ind w:left="4500"/>
      </w:pPr>
      <w:r>
        <w:t>Universidade Federal do Espírito Santo</w:t>
      </w:r>
    </w:p>
    <w:p w14:paraId="00DE03A8" w14:textId="77777777" w:rsidR="00713B9E" w:rsidRDefault="00713B9E" w:rsidP="000253A4">
      <w:pPr>
        <w:pStyle w:val="Examinadora"/>
        <w:ind w:left="4500"/>
      </w:pPr>
      <w:r>
        <w:t>Examinador</w:t>
      </w:r>
      <w:r w:rsidR="000F6E35">
        <w:t>a</w:t>
      </w:r>
    </w:p>
    <w:p w14:paraId="603F048B" w14:textId="77777777" w:rsidR="00713B9E" w:rsidRDefault="00713B9E" w:rsidP="000253A4">
      <w:pPr>
        <w:pStyle w:val="Examinadora"/>
        <w:ind w:left="4500"/>
      </w:pPr>
    </w:p>
    <w:p w14:paraId="6C9E3165" w14:textId="77777777" w:rsidR="00713B9E" w:rsidRDefault="00713B9E" w:rsidP="000253A4">
      <w:pPr>
        <w:pStyle w:val="Examinadora"/>
        <w:ind w:left="4500"/>
      </w:pPr>
    </w:p>
    <w:p w14:paraId="0BD9E063" w14:textId="77777777" w:rsidR="008E7531" w:rsidRDefault="008E7531" w:rsidP="000253A4">
      <w:pPr>
        <w:pStyle w:val="Examinadora"/>
        <w:ind w:left="4500"/>
      </w:pPr>
      <w:r>
        <w:t>____________________________________</w:t>
      </w:r>
    </w:p>
    <w:p w14:paraId="4081F0A2" w14:textId="77777777" w:rsidR="000F6E35" w:rsidRDefault="000F6E35" w:rsidP="000253A4">
      <w:pPr>
        <w:pStyle w:val="Examinadora"/>
        <w:ind w:left="4500"/>
      </w:pPr>
      <w:r w:rsidRPr="000F6E35">
        <w:t xml:space="preserve">Prof. Dr. </w:t>
      </w:r>
      <w:proofErr w:type="spellStart"/>
      <w:r w:rsidRPr="000F6E35">
        <w:t>Walbermark</w:t>
      </w:r>
      <w:proofErr w:type="spellEnd"/>
      <w:r w:rsidRPr="000F6E35">
        <w:t xml:space="preserve"> Marques dos Santos</w:t>
      </w:r>
    </w:p>
    <w:p w14:paraId="53F9594E" w14:textId="77777777" w:rsidR="008E7531" w:rsidRDefault="000F6E35" w:rsidP="000253A4">
      <w:pPr>
        <w:pStyle w:val="Examinadora"/>
        <w:ind w:left="4500"/>
      </w:pPr>
      <w:r>
        <w:t>Universidade Federal do Espírito Santo</w:t>
      </w:r>
    </w:p>
    <w:p w14:paraId="1FE3F91A" w14:textId="77777777" w:rsidR="00E679C2" w:rsidRDefault="00713B9E" w:rsidP="000253A4">
      <w:pPr>
        <w:pStyle w:val="Examinadora"/>
        <w:ind w:left="4500"/>
        <w:rPr>
          <w:b w:val="0"/>
        </w:rPr>
      </w:pPr>
      <w:r>
        <w:t>Examinador</w:t>
      </w:r>
      <w:r w:rsidR="00E679C2">
        <w:br w:type="page"/>
      </w:r>
    </w:p>
    <w:p w14:paraId="07D82647" w14:textId="77777777" w:rsidR="00E03E83" w:rsidRDefault="00E03E83" w:rsidP="00E03E83">
      <w:pPr>
        <w:pStyle w:val="corpodetexto4"/>
        <w:spacing w:before="0"/>
      </w:pPr>
    </w:p>
    <w:p w14:paraId="0A411E61" w14:textId="77777777" w:rsidR="0002587E" w:rsidRDefault="0002587E" w:rsidP="00E03E83">
      <w:pPr>
        <w:pStyle w:val="corpodetexto4"/>
        <w:spacing w:before="0"/>
      </w:pPr>
    </w:p>
    <w:p w14:paraId="7F3725A2" w14:textId="77777777" w:rsidR="0002587E" w:rsidRDefault="0002587E" w:rsidP="00E03E83">
      <w:pPr>
        <w:pStyle w:val="corpodetexto4"/>
        <w:spacing w:before="0"/>
      </w:pPr>
    </w:p>
    <w:p w14:paraId="01ABB31D" w14:textId="77777777" w:rsidR="0002587E" w:rsidRDefault="0002587E" w:rsidP="00E03E83">
      <w:pPr>
        <w:pStyle w:val="corpodetexto4"/>
        <w:spacing w:before="0"/>
      </w:pPr>
    </w:p>
    <w:p w14:paraId="33030B5F" w14:textId="77777777" w:rsidR="00E03E83" w:rsidRDefault="00E03E83" w:rsidP="00E03E83">
      <w:pPr>
        <w:pStyle w:val="corpodetexto4"/>
        <w:spacing w:before="0"/>
      </w:pPr>
    </w:p>
    <w:p w14:paraId="16D7F8F5" w14:textId="77777777" w:rsidR="00E03E83" w:rsidRDefault="00E03E83" w:rsidP="00E03E83">
      <w:pPr>
        <w:pStyle w:val="corpodetexto4"/>
        <w:spacing w:before="0"/>
      </w:pPr>
    </w:p>
    <w:p w14:paraId="76769762" w14:textId="77777777" w:rsidR="00E03E83" w:rsidRDefault="00E03E83" w:rsidP="00E03E83">
      <w:pPr>
        <w:pStyle w:val="corpodetexto4"/>
        <w:spacing w:before="0"/>
      </w:pPr>
    </w:p>
    <w:p w14:paraId="3E9A7646" w14:textId="77777777" w:rsidR="00E03E83" w:rsidRDefault="00E03E83" w:rsidP="00E03E83">
      <w:pPr>
        <w:pStyle w:val="corpodetexto4"/>
        <w:spacing w:before="0"/>
      </w:pPr>
    </w:p>
    <w:p w14:paraId="46B83605" w14:textId="77777777" w:rsidR="00E03E83" w:rsidRDefault="00E03E83" w:rsidP="00E03E83">
      <w:pPr>
        <w:pStyle w:val="corpodetexto4"/>
        <w:spacing w:before="0"/>
      </w:pPr>
    </w:p>
    <w:p w14:paraId="23FD2872" w14:textId="77777777" w:rsidR="00E03E83" w:rsidRDefault="00E03E83" w:rsidP="00E03E83">
      <w:pPr>
        <w:pStyle w:val="corpodetexto4"/>
        <w:spacing w:before="0"/>
      </w:pPr>
    </w:p>
    <w:p w14:paraId="420573F5" w14:textId="77777777" w:rsidR="00E03E83" w:rsidRDefault="00E03E83" w:rsidP="00E03E83">
      <w:pPr>
        <w:pStyle w:val="corpodetexto4"/>
        <w:spacing w:before="0"/>
      </w:pPr>
    </w:p>
    <w:p w14:paraId="663E4FF9" w14:textId="77777777" w:rsidR="00E03E83" w:rsidRDefault="00E03E83" w:rsidP="00E03E83">
      <w:pPr>
        <w:pStyle w:val="corpodetexto4"/>
        <w:spacing w:before="0"/>
      </w:pPr>
    </w:p>
    <w:p w14:paraId="7F8EF8B7" w14:textId="77777777" w:rsidR="00E03E83" w:rsidRDefault="00E03E83" w:rsidP="00E03E83">
      <w:pPr>
        <w:pStyle w:val="corpodetexto4"/>
        <w:spacing w:before="0"/>
      </w:pPr>
    </w:p>
    <w:p w14:paraId="2AE88EF3" w14:textId="77777777" w:rsidR="00E03E83" w:rsidRDefault="00E03E83" w:rsidP="00E03E83">
      <w:pPr>
        <w:pStyle w:val="corpodetexto4"/>
        <w:spacing w:before="0"/>
      </w:pPr>
    </w:p>
    <w:p w14:paraId="36C0CD88" w14:textId="77777777" w:rsidR="00E03E83" w:rsidRDefault="00E03E83" w:rsidP="00E03E83">
      <w:pPr>
        <w:pStyle w:val="corpodetexto4"/>
        <w:spacing w:before="0"/>
      </w:pPr>
    </w:p>
    <w:p w14:paraId="1D99984D" w14:textId="77777777" w:rsidR="00E03E83" w:rsidRDefault="00E03E83" w:rsidP="00E03E83">
      <w:pPr>
        <w:pStyle w:val="corpodetexto4"/>
        <w:spacing w:before="0"/>
      </w:pPr>
    </w:p>
    <w:p w14:paraId="287476CD" w14:textId="77777777" w:rsidR="00E03E83" w:rsidRDefault="00E03E83" w:rsidP="00E03E83">
      <w:pPr>
        <w:pStyle w:val="corpodetexto4"/>
        <w:spacing w:before="0"/>
      </w:pPr>
    </w:p>
    <w:p w14:paraId="16FE4C20" w14:textId="77777777" w:rsidR="00E03E83" w:rsidRDefault="00E03E83" w:rsidP="00E03E83">
      <w:pPr>
        <w:pStyle w:val="corpodetexto4"/>
        <w:spacing w:before="0"/>
      </w:pPr>
    </w:p>
    <w:p w14:paraId="34BB1D33" w14:textId="77777777" w:rsidR="00E03E83" w:rsidRDefault="00E03E83" w:rsidP="00E03E83">
      <w:pPr>
        <w:pStyle w:val="corpodetexto4"/>
        <w:spacing w:before="0"/>
      </w:pPr>
    </w:p>
    <w:p w14:paraId="095C0280" w14:textId="77777777" w:rsidR="00E03E83" w:rsidRDefault="00E03E83" w:rsidP="00E03E83">
      <w:pPr>
        <w:pStyle w:val="corpodetexto4"/>
        <w:spacing w:before="0"/>
      </w:pPr>
    </w:p>
    <w:p w14:paraId="29D89B3A" w14:textId="77777777" w:rsidR="00E03E83" w:rsidRDefault="00E03E83" w:rsidP="00E03E83">
      <w:pPr>
        <w:pStyle w:val="corpodetexto4"/>
        <w:spacing w:before="0"/>
      </w:pPr>
    </w:p>
    <w:p w14:paraId="75C7D8C8" w14:textId="77777777" w:rsidR="00E03E83" w:rsidRDefault="00E03E83" w:rsidP="00E03E83">
      <w:pPr>
        <w:pStyle w:val="corpodetexto4"/>
        <w:spacing w:before="0"/>
      </w:pPr>
    </w:p>
    <w:p w14:paraId="0ED47342" w14:textId="77777777" w:rsidR="00E03E83" w:rsidRDefault="00E03E83" w:rsidP="00E03E83">
      <w:pPr>
        <w:pStyle w:val="corpodetexto4"/>
        <w:spacing w:before="0"/>
      </w:pPr>
    </w:p>
    <w:p w14:paraId="07567589" w14:textId="77777777" w:rsidR="00E03E83" w:rsidRDefault="00E03E83" w:rsidP="00E03E83">
      <w:pPr>
        <w:pStyle w:val="corpodetexto4"/>
        <w:spacing w:before="0"/>
      </w:pPr>
    </w:p>
    <w:p w14:paraId="1AE7B1FC" w14:textId="77777777" w:rsidR="00E03E83" w:rsidRDefault="00E03E83" w:rsidP="00E03E83">
      <w:pPr>
        <w:pStyle w:val="corpodetexto4"/>
        <w:spacing w:before="0"/>
      </w:pPr>
    </w:p>
    <w:p w14:paraId="45A3C047" w14:textId="77777777" w:rsidR="00E03E83" w:rsidRDefault="00E03E83" w:rsidP="00E03E83">
      <w:pPr>
        <w:pStyle w:val="corpodetexto4"/>
        <w:spacing w:before="0"/>
      </w:pPr>
    </w:p>
    <w:p w14:paraId="36143252" w14:textId="77777777" w:rsidR="00E03E83" w:rsidRDefault="00E03E83" w:rsidP="00E03E83">
      <w:pPr>
        <w:pStyle w:val="corpodetexto4"/>
        <w:spacing w:before="0"/>
      </w:pPr>
    </w:p>
    <w:p w14:paraId="3FDB350D" w14:textId="77777777" w:rsidR="00E03E83" w:rsidRDefault="00E03E83" w:rsidP="00E03E83">
      <w:pPr>
        <w:pStyle w:val="corpodetexto4"/>
        <w:spacing w:before="0"/>
      </w:pPr>
    </w:p>
    <w:p w14:paraId="578F1594" w14:textId="77777777" w:rsidR="00E03E83" w:rsidRDefault="00E03E83" w:rsidP="00E03E83">
      <w:pPr>
        <w:pStyle w:val="corpodetexto4"/>
        <w:spacing w:before="0"/>
      </w:pPr>
    </w:p>
    <w:p w14:paraId="273BB126" w14:textId="77777777" w:rsidR="00E03E83" w:rsidRDefault="00E03E83" w:rsidP="00E03E83">
      <w:pPr>
        <w:pStyle w:val="corpodetexto4"/>
        <w:spacing w:before="0"/>
      </w:pPr>
    </w:p>
    <w:p w14:paraId="3807C53D" w14:textId="77777777" w:rsidR="00E03E83" w:rsidRDefault="00E03E83" w:rsidP="00E03E83">
      <w:pPr>
        <w:pStyle w:val="corpodetexto4"/>
        <w:spacing w:before="0"/>
      </w:pPr>
    </w:p>
    <w:p w14:paraId="1D26851C" w14:textId="77777777" w:rsidR="00E03E83" w:rsidRDefault="00E03E83" w:rsidP="00E03E83">
      <w:pPr>
        <w:pStyle w:val="corpodetexto4"/>
        <w:spacing w:before="0"/>
      </w:pPr>
    </w:p>
    <w:p w14:paraId="69CD55BE" w14:textId="77777777" w:rsidR="00E03E83" w:rsidRDefault="00E03E83" w:rsidP="00E03E83">
      <w:pPr>
        <w:pStyle w:val="corpodetexto4"/>
        <w:spacing w:before="0"/>
      </w:pPr>
    </w:p>
    <w:p w14:paraId="055F3A4F" w14:textId="77777777" w:rsidR="000253A4" w:rsidRDefault="000253A4" w:rsidP="00E03E83">
      <w:pPr>
        <w:pStyle w:val="corpodetexto4"/>
        <w:spacing w:before="0"/>
      </w:pPr>
    </w:p>
    <w:p w14:paraId="314CABD6" w14:textId="77777777" w:rsidR="000253A4" w:rsidRDefault="000253A4" w:rsidP="00E03E83">
      <w:pPr>
        <w:pStyle w:val="corpodetexto4"/>
        <w:spacing w:before="0"/>
      </w:pPr>
    </w:p>
    <w:p w14:paraId="656900FD" w14:textId="77777777" w:rsidR="000253A4" w:rsidRDefault="000253A4" w:rsidP="00E03E83">
      <w:pPr>
        <w:pStyle w:val="corpodetexto4"/>
        <w:spacing w:before="0"/>
      </w:pPr>
    </w:p>
    <w:p w14:paraId="0857D85C" w14:textId="77777777" w:rsidR="000253A4" w:rsidRDefault="000253A4" w:rsidP="00E03E83">
      <w:pPr>
        <w:pStyle w:val="corpodetexto4"/>
        <w:spacing w:before="0"/>
      </w:pPr>
    </w:p>
    <w:p w14:paraId="2D13EADC" w14:textId="77777777" w:rsidR="000253A4" w:rsidRDefault="000253A4" w:rsidP="00E03E83">
      <w:pPr>
        <w:pStyle w:val="corpodetexto4"/>
        <w:spacing w:before="0"/>
      </w:pPr>
    </w:p>
    <w:p w14:paraId="7025BE8E" w14:textId="77777777" w:rsidR="000253A4" w:rsidRDefault="000253A4" w:rsidP="00E03E83">
      <w:pPr>
        <w:pStyle w:val="corpodetexto4"/>
        <w:spacing w:before="0"/>
      </w:pPr>
    </w:p>
    <w:p w14:paraId="730C361C" w14:textId="77777777" w:rsidR="000253A4" w:rsidRDefault="000253A4" w:rsidP="00E03E83">
      <w:pPr>
        <w:pStyle w:val="corpodetexto4"/>
        <w:spacing w:before="0"/>
      </w:pPr>
    </w:p>
    <w:p w14:paraId="3684B8FF" w14:textId="77777777" w:rsidR="000253A4" w:rsidRDefault="000253A4" w:rsidP="00E03E83">
      <w:pPr>
        <w:pStyle w:val="corpodetexto4"/>
        <w:spacing w:before="0"/>
      </w:pPr>
    </w:p>
    <w:p w14:paraId="1CB9ECF9" w14:textId="77777777" w:rsidR="000253A4" w:rsidRDefault="000253A4" w:rsidP="00E03E83">
      <w:pPr>
        <w:pStyle w:val="corpodetexto4"/>
        <w:spacing w:before="0"/>
      </w:pPr>
    </w:p>
    <w:p w14:paraId="23C4DA3C" w14:textId="77777777" w:rsidR="00E03E83" w:rsidRDefault="00E03E83" w:rsidP="00E03E83">
      <w:pPr>
        <w:pStyle w:val="corpodetexto4"/>
        <w:spacing w:before="0"/>
      </w:pPr>
    </w:p>
    <w:p w14:paraId="51F4F81A" w14:textId="77777777" w:rsidR="000F6E35" w:rsidRDefault="000F6E35" w:rsidP="00E03E83">
      <w:pPr>
        <w:pStyle w:val="corpodetexto4"/>
        <w:spacing w:before="0"/>
        <w:rPr>
          <w:i/>
        </w:rPr>
      </w:pPr>
    </w:p>
    <w:p w14:paraId="3DDEE226" w14:textId="77777777" w:rsidR="000F6E35" w:rsidRDefault="000F6E35" w:rsidP="00E03E83">
      <w:pPr>
        <w:pStyle w:val="corpodetexto4"/>
        <w:spacing w:before="0"/>
        <w:rPr>
          <w:i/>
        </w:rPr>
      </w:pPr>
    </w:p>
    <w:p w14:paraId="2A96AA71" w14:textId="77777777" w:rsidR="000F6E35" w:rsidRDefault="000F6E35" w:rsidP="00E03E83">
      <w:pPr>
        <w:pStyle w:val="corpodetexto4"/>
        <w:spacing w:before="0"/>
        <w:rPr>
          <w:i/>
        </w:rPr>
      </w:pPr>
    </w:p>
    <w:p w14:paraId="71157455" w14:textId="77777777" w:rsidR="00E03E83" w:rsidRPr="00E03E83" w:rsidRDefault="0003366C" w:rsidP="00E03E83">
      <w:pPr>
        <w:pStyle w:val="corpodetexto4"/>
        <w:spacing w:before="0"/>
        <w:rPr>
          <w:i/>
        </w:rPr>
      </w:pPr>
      <w:r>
        <w:rPr>
          <w:i/>
        </w:rPr>
        <w:t>.</w:t>
      </w:r>
    </w:p>
    <w:p w14:paraId="5F1CE56D" w14:textId="77777777" w:rsidR="00E03E83" w:rsidRDefault="00E03E83" w:rsidP="00E03E83">
      <w:pPr>
        <w:pStyle w:val="corpodetexto4"/>
        <w:spacing w:before="0"/>
      </w:pPr>
    </w:p>
    <w:p w14:paraId="729A6CDF" w14:textId="77777777" w:rsidR="000F6E35" w:rsidRDefault="000F6E35" w:rsidP="00E03E83">
      <w:pPr>
        <w:pStyle w:val="corpodetexto4"/>
        <w:spacing w:before="0"/>
      </w:pPr>
    </w:p>
    <w:p w14:paraId="294FA4E5" w14:textId="77777777" w:rsidR="00E679C2" w:rsidRDefault="00713B9E" w:rsidP="00E03E83">
      <w:pPr>
        <w:pStyle w:val="corpodetexto4"/>
        <w:spacing w:before="0"/>
      </w:pPr>
      <w:r>
        <w:t xml:space="preserve">Aos alunos </w:t>
      </w:r>
      <w:r w:rsidR="00DF05F5">
        <w:t xml:space="preserve">e professores </w:t>
      </w:r>
      <w:r>
        <w:t>do Curso de Engenharia Elétrica da UFES.</w:t>
      </w:r>
    </w:p>
    <w:p w14:paraId="5F75C189" w14:textId="77777777" w:rsidR="00404420" w:rsidRDefault="000F6E35">
      <w:r w:rsidRPr="000F6E35">
        <w:lastRenderedPageBreak/>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14:paraId="438E9EE7" w14:textId="77777777" w:rsidR="00404420" w:rsidRDefault="00404420">
      <w:pPr>
        <w:spacing w:line="240" w:lineRule="auto"/>
        <w:jc w:val="left"/>
      </w:pPr>
      <w:r>
        <w:br w:type="page"/>
      </w:r>
    </w:p>
    <w:p w14:paraId="5172E09B" w14:textId="77777777" w:rsidR="00047687" w:rsidRPr="00CC38B9" w:rsidRDefault="00047687" w:rsidP="00047687">
      <w:pPr>
        <w:spacing w:after="360"/>
        <w:jc w:val="center"/>
        <w:rPr>
          <w:b/>
          <w:sz w:val="28"/>
        </w:rPr>
      </w:pPr>
      <w:bookmarkStart w:id="0" w:name="_Toc523964447"/>
      <w:r w:rsidRPr="00CC38B9">
        <w:rPr>
          <w:b/>
          <w:sz w:val="28"/>
        </w:rPr>
        <w:lastRenderedPageBreak/>
        <w:t>RESUMO</w:t>
      </w:r>
    </w:p>
    <w:p w14:paraId="3F1F683C" w14:textId="6D083746" w:rsidR="00047687" w:rsidRDefault="00047687" w:rsidP="00047687">
      <w:r w:rsidRPr="00AF674E">
        <w:t xml:space="preserve">A automação de processos está se tornando mais comum, pois deixa mais prático a realização de atividades que antes eram mais complicadas sem o uso de computadores e sistemas informatizados. Aqui se apresenta um projeto para o controle eletrônico de empréstimos de kits de apoio ao ensino e de equipamentos disponíveis no </w:t>
      </w:r>
      <w:r w:rsidR="008E16D3">
        <w:t>L</w:t>
      </w:r>
      <w:r w:rsidRPr="00AF674E">
        <w:t xml:space="preserve">aboratório de </w:t>
      </w:r>
      <w:r w:rsidR="008E16D3">
        <w:t>E</w:t>
      </w:r>
      <w:r w:rsidRPr="00AF674E">
        <w:t xml:space="preserve">letrônica do Departamento de Engenharia Elétrica da UFES, com os procedimentos e os embasamentos teóricos a serem seguidos. Será realizado um estudo sobre o monitoramento da localização de tais empréstimos baseado em Sistema de Informações Geográficas, ou GIS, </w:t>
      </w:r>
      <w:proofErr w:type="spellStart"/>
      <w:r w:rsidRPr="00AF674E">
        <w:rPr>
          <w:i/>
          <w:iCs/>
        </w:rPr>
        <w:t>Geographic</w:t>
      </w:r>
      <w:proofErr w:type="spellEnd"/>
      <w:r w:rsidRPr="00AF674E">
        <w:rPr>
          <w:i/>
          <w:iCs/>
        </w:rPr>
        <w:t xml:space="preserve"> </w:t>
      </w:r>
      <w:proofErr w:type="spellStart"/>
      <w:r w:rsidRPr="00AF674E">
        <w:rPr>
          <w:i/>
          <w:iCs/>
        </w:rPr>
        <w:t>Information</w:t>
      </w:r>
      <w:proofErr w:type="spellEnd"/>
      <w:r w:rsidRPr="00AF674E">
        <w:rPr>
          <w:i/>
          <w:iCs/>
        </w:rPr>
        <w:t xml:space="preserve"> System</w:t>
      </w:r>
      <w:r w:rsidRPr="00AF674E">
        <w:t xml:space="preserve">. O registro de empréstimo será armazenado em um banco de dados e haverá uma interface da </w:t>
      </w:r>
      <w:r w:rsidRPr="00513BA7">
        <w:rPr>
          <w:i/>
          <w:iCs/>
        </w:rPr>
        <w:t>web</w:t>
      </w:r>
      <w:r w:rsidRPr="00AF674E">
        <w:t xml:space="preserve"> para registro e consulta dos empréstimos. O sistema também gerará alguns relatórios contendo informações pertinentes, além de manter um histórico dos empréstimos.</w:t>
      </w:r>
      <w:bookmarkEnd w:id="0"/>
    </w:p>
    <w:p w14:paraId="32EE9C0A" w14:textId="77777777" w:rsidR="00047687" w:rsidRDefault="00047687" w:rsidP="00047687"/>
    <w:p w14:paraId="06E50819" w14:textId="77777777" w:rsidR="00E679C2" w:rsidRPr="00AF674E" w:rsidRDefault="00047687" w:rsidP="00047687">
      <w:r>
        <w:t xml:space="preserve">Palavras chave: banco de dados, sistema </w:t>
      </w:r>
      <w:r w:rsidRPr="00513BA7">
        <w:rPr>
          <w:i/>
          <w:iCs/>
        </w:rPr>
        <w:t>web</w:t>
      </w:r>
      <w:r>
        <w:t>, automatização de processos.</w:t>
      </w:r>
      <w:r w:rsidR="00E679C2">
        <w:br w:type="page"/>
      </w:r>
    </w:p>
    <w:p w14:paraId="1B74601B" w14:textId="77777777" w:rsidR="00047687" w:rsidRPr="00CC38B9" w:rsidRDefault="00047687" w:rsidP="00047687">
      <w:pPr>
        <w:spacing w:after="360"/>
        <w:jc w:val="center"/>
        <w:rPr>
          <w:b/>
          <w:sz w:val="28"/>
        </w:rPr>
      </w:pPr>
      <w:r>
        <w:rPr>
          <w:b/>
          <w:sz w:val="28"/>
        </w:rPr>
        <w:lastRenderedPageBreak/>
        <w:t>ABSTRACT</w:t>
      </w:r>
    </w:p>
    <w:p w14:paraId="5A97A80D" w14:textId="77777777" w:rsidR="00047687" w:rsidRDefault="00047687" w:rsidP="00047687">
      <w:proofErr w:type="spellStart"/>
      <w:r>
        <w:t>Process</w:t>
      </w:r>
      <w:proofErr w:type="spellEnd"/>
      <w:r>
        <w:t xml:space="preserve"> </w:t>
      </w:r>
      <w:proofErr w:type="spellStart"/>
      <w:r>
        <w:t>automation</w:t>
      </w:r>
      <w:proofErr w:type="spellEnd"/>
      <w:r>
        <w:t xml:space="preserve"> </w:t>
      </w:r>
      <w:proofErr w:type="spellStart"/>
      <w:r>
        <w:t>is</w:t>
      </w:r>
      <w:proofErr w:type="spellEnd"/>
      <w:r>
        <w:t xml:space="preserve"> </w:t>
      </w:r>
      <w:proofErr w:type="spellStart"/>
      <w:r>
        <w:t>becoming</w:t>
      </w:r>
      <w:proofErr w:type="spellEnd"/>
      <w:r>
        <w:t xml:space="preserve"> more common as it makes it more </w:t>
      </w:r>
      <w:proofErr w:type="spellStart"/>
      <w:r>
        <w:t>practical</w:t>
      </w:r>
      <w:proofErr w:type="spellEnd"/>
      <w:r>
        <w:t xml:space="preserve"> </w:t>
      </w:r>
      <w:proofErr w:type="spellStart"/>
      <w:r>
        <w:t>to</w:t>
      </w:r>
      <w:proofErr w:type="spellEnd"/>
      <w:r>
        <w:t xml:space="preserve"> </w:t>
      </w:r>
      <w:proofErr w:type="spellStart"/>
      <w:r>
        <w:t>perform</w:t>
      </w:r>
      <w:proofErr w:type="spellEnd"/>
      <w:r>
        <w:t xml:space="preserve"> </w:t>
      </w:r>
      <w:proofErr w:type="spellStart"/>
      <w:r>
        <w:t>activities</w:t>
      </w:r>
      <w:proofErr w:type="spellEnd"/>
      <w:r>
        <w:t xml:space="preserve"> </w:t>
      </w:r>
      <w:proofErr w:type="spellStart"/>
      <w:r>
        <w:t>that</w:t>
      </w:r>
      <w:proofErr w:type="spellEnd"/>
      <w:r>
        <w:t xml:space="preserve"> </w:t>
      </w:r>
      <w:proofErr w:type="spellStart"/>
      <w:r>
        <w:t>were</w:t>
      </w:r>
      <w:proofErr w:type="spellEnd"/>
      <w:r>
        <w:t xml:space="preserve"> </w:t>
      </w:r>
      <w:proofErr w:type="spellStart"/>
      <w:r>
        <w:t>once</w:t>
      </w:r>
      <w:proofErr w:type="spellEnd"/>
      <w:r>
        <w:t xml:space="preserve"> more </w:t>
      </w:r>
      <w:proofErr w:type="spellStart"/>
      <w:r>
        <w:t>complicated</w:t>
      </w:r>
      <w:proofErr w:type="spellEnd"/>
      <w:r>
        <w:t xml:space="preserve"> </w:t>
      </w:r>
      <w:proofErr w:type="spellStart"/>
      <w:r>
        <w:t>without</w:t>
      </w:r>
      <w:proofErr w:type="spellEnd"/>
      <w:r>
        <w:t xml:space="preserve"> </w:t>
      </w:r>
      <w:proofErr w:type="spellStart"/>
      <w:r>
        <w:t>the</w:t>
      </w:r>
      <w:proofErr w:type="spellEnd"/>
      <w:r>
        <w:t xml:space="preserve"> use </w:t>
      </w:r>
      <w:proofErr w:type="spellStart"/>
      <w:r>
        <w:t>of</w:t>
      </w:r>
      <w:proofErr w:type="spellEnd"/>
      <w:r>
        <w:t xml:space="preserve"> </w:t>
      </w:r>
      <w:proofErr w:type="spellStart"/>
      <w:r>
        <w:t>computers</w:t>
      </w:r>
      <w:proofErr w:type="spellEnd"/>
      <w:r>
        <w:t xml:space="preserve"> </w:t>
      </w:r>
      <w:proofErr w:type="spellStart"/>
      <w:r>
        <w:t>and</w:t>
      </w:r>
      <w:proofErr w:type="spellEnd"/>
      <w:r>
        <w:t xml:space="preserve"> </w:t>
      </w:r>
      <w:proofErr w:type="spellStart"/>
      <w:r>
        <w:t>computer</w:t>
      </w:r>
      <w:proofErr w:type="spellEnd"/>
      <w:r>
        <w:t xml:space="preserve"> systems. </w:t>
      </w:r>
      <w:proofErr w:type="spellStart"/>
      <w:r>
        <w:t>Here</w:t>
      </w:r>
      <w:proofErr w:type="spellEnd"/>
      <w:r>
        <w:t xml:space="preserve"> </w:t>
      </w:r>
      <w:proofErr w:type="spellStart"/>
      <w:r>
        <w:t>is</w:t>
      </w:r>
      <w:proofErr w:type="spellEnd"/>
      <w:r>
        <w:t xml:space="preserve"> a </w:t>
      </w:r>
      <w:proofErr w:type="spellStart"/>
      <w:r>
        <w:t>project</w:t>
      </w:r>
      <w:proofErr w:type="spellEnd"/>
      <w:r>
        <w:t xml:space="preserve"> for </w:t>
      </w:r>
      <w:proofErr w:type="spellStart"/>
      <w:r>
        <w:t>the</w:t>
      </w:r>
      <w:proofErr w:type="spellEnd"/>
      <w:r>
        <w:t xml:space="preserve"> </w:t>
      </w:r>
      <w:proofErr w:type="spellStart"/>
      <w:r>
        <w:t>electronic</w:t>
      </w:r>
      <w:proofErr w:type="spellEnd"/>
      <w:r>
        <w:t xml:space="preserve"> </w:t>
      </w:r>
      <w:proofErr w:type="spellStart"/>
      <w:r>
        <w:t>control</w:t>
      </w:r>
      <w:proofErr w:type="spellEnd"/>
      <w:r>
        <w:t xml:space="preserve"> </w:t>
      </w:r>
      <w:proofErr w:type="spellStart"/>
      <w:r>
        <w:t>of</w:t>
      </w:r>
      <w:proofErr w:type="spellEnd"/>
      <w:r>
        <w:t xml:space="preserve"> </w:t>
      </w:r>
      <w:proofErr w:type="spellStart"/>
      <w:r>
        <w:t>loans</w:t>
      </w:r>
      <w:proofErr w:type="spellEnd"/>
      <w:r>
        <w:t xml:space="preserve"> for </w:t>
      </w:r>
      <w:proofErr w:type="spellStart"/>
      <w:r>
        <w:t>teaching</w:t>
      </w:r>
      <w:proofErr w:type="spellEnd"/>
      <w:r>
        <w:t xml:space="preserve"> </w:t>
      </w:r>
      <w:proofErr w:type="spellStart"/>
      <w:r>
        <w:t>support</w:t>
      </w:r>
      <w:proofErr w:type="spellEnd"/>
      <w:r>
        <w:t xml:space="preserve"> kits </w:t>
      </w:r>
      <w:proofErr w:type="spellStart"/>
      <w:r>
        <w:t>and</w:t>
      </w:r>
      <w:proofErr w:type="spellEnd"/>
      <w:r>
        <w:t xml:space="preserve"> </w:t>
      </w:r>
      <w:proofErr w:type="spellStart"/>
      <w:r>
        <w:t>equipment</w:t>
      </w:r>
      <w:proofErr w:type="spellEnd"/>
      <w:r>
        <w:t xml:space="preserve"> </w:t>
      </w:r>
      <w:proofErr w:type="spellStart"/>
      <w:r>
        <w:t>available</w:t>
      </w:r>
      <w:proofErr w:type="spellEnd"/>
      <w:r>
        <w:t xml:space="preserve"> in </w:t>
      </w:r>
      <w:proofErr w:type="spellStart"/>
      <w:r>
        <w:t>the</w:t>
      </w:r>
      <w:proofErr w:type="spellEnd"/>
      <w:r>
        <w:t xml:space="preserve"> </w:t>
      </w:r>
      <w:proofErr w:type="spellStart"/>
      <w:r>
        <w:t>electronics</w:t>
      </w:r>
      <w:proofErr w:type="spellEnd"/>
      <w:r>
        <w:t xml:space="preserve"> </w:t>
      </w:r>
      <w:proofErr w:type="spellStart"/>
      <w:r>
        <w:t>laboratory</w:t>
      </w:r>
      <w:proofErr w:type="spellEnd"/>
      <w:r>
        <w:t xml:space="preserve"> </w:t>
      </w:r>
      <w:proofErr w:type="spellStart"/>
      <w:r>
        <w:t>of</w:t>
      </w:r>
      <w:proofErr w:type="spellEnd"/>
      <w:r>
        <w:t xml:space="preserve"> </w:t>
      </w:r>
      <w:proofErr w:type="spellStart"/>
      <w:r>
        <w:t>the</w:t>
      </w:r>
      <w:proofErr w:type="spellEnd"/>
      <w:r>
        <w:t xml:space="preserve"> </w:t>
      </w:r>
      <w:proofErr w:type="spellStart"/>
      <w:r>
        <w:t>Department</w:t>
      </w:r>
      <w:proofErr w:type="spellEnd"/>
      <w:r>
        <w:t xml:space="preserve"> </w:t>
      </w:r>
      <w:proofErr w:type="spellStart"/>
      <w:r>
        <w:t>of</w:t>
      </w:r>
      <w:proofErr w:type="spellEnd"/>
      <w:r>
        <w:t xml:space="preserve"> </w:t>
      </w:r>
      <w:proofErr w:type="spellStart"/>
      <w:r>
        <w:t>Electrical</w:t>
      </w:r>
      <w:proofErr w:type="spellEnd"/>
      <w:r>
        <w:t xml:space="preserve"> </w:t>
      </w:r>
      <w:proofErr w:type="spellStart"/>
      <w:r>
        <w:t>Engineering</w:t>
      </w:r>
      <w:proofErr w:type="spellEnd"/>
      <w:r>
        <w:t xml:space="preserve"> </w:t>
      </w:r>
      <w:proofErr w:type="spellStart"/>
      <w:r>
        <w:t>of</w:t>
      </w:r>
      <w:proofErr w:type="spellEnd"/>
      <w:r>
        <w:t xml:space="preserve"> UFES, </w:t>
      </w:r>
      <w:proofErr w:type="spellStart"/>
      <w:r>
        <w:t>with</w:t>
      </w:r>
      <w:proofErr w:type="spellEnd"/>
      <w:r>
        <w:t xml:space="preserve"> </w:t>
      </w:r>
      <w:proofErr w:type="spellStart"/>
      <w:r>
        <w:t>the</w:t>
      </w:r>
      <w:proofErr w:type="spellEnd"/>
      <w:r>
        <w:t xml:space="preserve"> procedures </w:t>
      </w:r>
      <w:proofErr w:type="spellStart"/>
      <w:r>
        <w:t>and</w:t>
      </w:r>
      <w:proofErr w:type="spellEnd"/>
      <w:r>
        <w:t xml:space="preserve"> </w:t>
      </w:r>
      <w:proofErr w:type="spellStart"/>
      <w:r>
        <w:t>theoretical</w:t>
      </w:r>
      <w:proofErr w:type="spellEnd"/>
      <w:r>
        <w:t xml:space="preserve"> background </w:t>
      </w:r>
      <w:proofErr w:type="spellStart"/>
      <w:r>
        <w:t>to</w:t>
      </w:r>
      <w:proofErr w:type="spellEnd"/>
      <w:r>
        <w:t xml:space="preserve"> </w:t>
      </w:r>
      <w:proofErr w:type="spellStart"/>
      <w:r>
        <w:t>be</w:t>
      </w:r>
      <w:proofErr w:type="spellEnd"/>
      <w:r>
        <w:t xml:space="preserve"> </w:t>
      </w:r>
      <w:proofErr w:type="spellStart"/>
      <w:r>
        <w:t>followed</w:t>
      </w:r>
      <w:proofErr w:type="spellEnd"/>
      <w:r>
        <w:t xml:space="preserve">. A </w:t>
      </w:r>
      <w:proofErr w:type="spellStart"/>
      <w:r>
        <w:t>study</w:t>
      </w:r>
      <w:proofErr w:type="spellEnd"/>
      <w:r>
        <w:t xml:space="preserve"> </w:t>
      </w:r>
      <w:proofErr w:type="spellStart"/>
      <w:r>
        <w:t>on</w:t>
      </w:r>
      <w:proofErr w:type="spellEnd"/>
      <w:r>
        <w:t xml:space="preserve"> </w:t>
      </w:r>
      <w:proofErr w:type="spellStart"/>
      <w:r>
        <w:t>the</w:t>
      </w:r>
      <w:proofErr w:type="spellEnd"/>
      <w:r>
        <w:t xml:space="preserve"> </w:t>
      </w:r>
      <w:proofErr w:type="spellStart"/>
      <w:r>
        <w:t>location</w:t>
      </w:r>
      <w:proofErr w:type="spellEnd"/>
      <w:r>
        <w:t xml:space="preserve"> </w:t>
      </w:r>
      <w:proofErr w:type="spellStart"/>
      <w:r>
        <w:t>monitoring</w:t>
      </w:r>
      <w:proofErr w:type="spellEnd"/>
      <w:r>
        <w:t xml:space="preserve"> </w:t>
      </w:r>
      <w:proofErr w:type="spellStart"/>
      <w:r>
        <w:t>of</w:t>
      </w:r>
      <w:proofErr w:type="spellEnd"/>
      <w:r>
        <w:t xml:space="preserve"> </w:t>
      </w:r>
      <w:proofErr w:type="spellStart"/>
      <w:r>
        <w:t>such</w:t>
      </w:r>
      <w:proofErr w:type="spellEnd"/>
      <w:r>
        <w:t xml:space="preserve"> </w:t>
      </w:r>
      <w:proofErr w:type="spellStart"/>
      <w:r>
        <w:t>loans</w:t>
      </w:r>
      <w:proofErr w:type="spellEnd"/>
      <w:r>
        <w:t xml:space="preserve"> </w:t>
      </w:r>
      <w:proofErr w:type="spellStart"/>
      <w:r>
        <w:t>will</w:t>
      </w:r>
      <w:proofErr w:type="spellEnd"/>
      <w:r>
        <w:t xml:space="preserve"> </w:t>
      </w:r>
      <w:proofErr w:type="spellStart"/>
      <w:r>
        <w:t>be</w:t>
      </w:r>
      <w:proofErr w:type="spellEnd"/>
      <w:r>
        <w:t xml:space="preserve"> </w:t>
      </w:r>
      <w:proofErr w:type="spellStart"/>
      <w:r>
        <w:t>conducted</w:t>
      </w:r>
      <w:proofErr w:type="spellEnd"/>
      <w:r>
        <w:t xml:space="preserve"> </w:t>
      </w:r>
      <w:proofErr w:type="spellStart"/>
      <w:r>
        <w:t>based</w:t>
      </w:r>
      <w:proofErr w:type="spellEnd"/>
      <w:r>
        <w:t xml:space="preserve"> </w:t>
      </w:r>
      <w:proofErr w:type="spellStart"/>
      <w:r>
        <w:t>on</w:t>
      </w:r>
      <w:proofErr w:type="spellEnd"/>
      <w:r>
        <w:t xml:space="preserve"> </w:t>
      </w:r>
      <w:proofErr w:type="spellStart"/>
      <w:r>
        <w:t>Geographic</w:t>
      </w:r>
      <w:proofErr w:type="spellEnd"/>
      <w:r>
        <w:t xml:space="preserve"> </w:t>
      </w:r>
      <w:proofErr w:type="spellStart"/>
      <w:r>
        <w:t>Information</w:t>
      </w:r>
      <w:proofErr w:type="spellEnd"/>
      <w:r>
        <w:t xml:space="preserve"> System (GIS). The </w:t>
      </w:r>
      <w:proofErr w:type="spellStart"/>
      <w:r>
        <w:t>loan</w:t>
      </w:r>
      <w:proofErr w:type="spellEnd"/>
      <w:r>
        <w:t xml:space="preserve"> </w:t>
      </w:r>
      <w:proofErr w:type="spellStart"/>
      <w:r>
        <w:t>record</w:t>
      </w:r>
      <w:proofErr w:type="spellEnd"/>
      <w:r>
        <w:t xml:space="preserve"> </w:t>
      </w:r>
      <w:proofErr w:type="spellStart"/>
      <w:r>
        <w:t>will</w:t>
      </w:r>
      <w:proofErr w:type="spellEnd"/>
      <w:r>
        <w:t xml:space="preserve"> </w:t>
      </w:r>
      <w:proofErr w:type="spellStart"/>
      <w:r>
        <w:t>be</w:t>
      </w:r>
      <w:proofErr w:type="spellEnd"/>
      <w:r>
        <w:t xml:space="preserve"> </w:t>
      </w:r>
      <w:proofErr w:type="spellStart"/>
      <w:r>
        <w:t>stored</w:t>
      </w:r>
      <w:proofErr w:type="spellEnd"/>
      <w:r>
        <w:t xml:space="preserve"> in a </w:t>
      </w:r>
      <w:proofErr w:type="spellStart"/>
      <w:r>
        <w:t>database</w:t>
      </w:r>
      <w:proofErr w:type="spellEnd"/>
      <w:r>
        <w:t xml:space="preserve"> </w:t>
      </w:r>
      <w:proofErr w:type="spellStart"/>
      <w:r>
        <w:t>and</w:t>
      </w:r>
      <w:proofErr w:type="spellEnd"/>
      <w:r>
        <w:t xml:space="preserve"> </w:t>
      </w:r>
      <w:proofErr w:type="spellStart"/>
      <w:r>
        <w:t>there</w:t>
      </w:r>
      <w:proofErr w:type="spellEnd"/>
      <w:r>
        <w:t xml:space="preserve"> </w:t>
      </w:r>
      <w:proofErr w:type="spellStart"/>
      <w:r>
        <w:t>will</w:t>
      </w:r>
      <w:proofErr w:type="spellEnd"/>
      <w:r>
        <w:t xml:space="preserve"> </w:t>
      </w:r>
      <w:proofErr w:type="spellStart"/>
      <w:r>
        <w:t>be</w:t>
      </w:r>
      <w:proofErr w:type="spellEnd"/>
      <w:r>
        <w:t xml:space="preserve"> a web interface for </w:t>
      </w:r>
      <w:proofErr w:type="spellStart"/>
      <w:r>
        <w:t>loan</w:t>
      </w:r>
      <w:proofErr w:type="spellEnd"/>
      <w:r>
        <w:t xml:space="preserve"> </w:t>
      </w:r>
      <w:proofErr w:type="spellStart"/>
      <w:r>
        <w:t>registration</w:t>
      </w:r>
      <w:proofErr w:type="spellEnd"/>
      <w:r>
        <w:t xml:space="preserve"> </w:t>
      </w:r>
      <w:proofErr w:type="spellStart"/>
      <w:r>
        <w:t>and</w:t>
      </w:r>
      <w:proofErr w:type="spellEnd"/>
      <w:r>
        <w:t xml:space="preserve"> </w:t>
      </w:r>
      <w:proofErr w:type="spellStart"/>
      <w:r>
        <w:t>consultation</w:t>
      </w:r>
      <w:proofErr w:type="spellEnd"/>
      <w:r>
        <w:t xml:space="preserve">. The system </w:t>
      </w:r>
      <w:proofErr w:type="spellStart"/>
      <w:r>
        <w:t>will</w:t>
      </w:r>
      <w:proofErr w:type="spellEnd"/>
      <w:r>
        <w:t xml:space="preserve"> </w:t>
      </w:r>
      <w:proofErr w:type="spellStart"/>
      <w:r>
        <w:t>also</w:t>
      </w:r>
      <w:proofErr w:type="spellEnd"/>
      <w:r>
        <w:t xml:space="preserve"> </w:t>
      </w:r>
      <w:proofErr w:type="spellStart"/>
      <w:r>
        <w:t>generate</w:t>
      </w:r>
      <w:proofErr w:type="spellEnd"/>
      <w:r>
        <w:t xml:space="preserve"> some </w:t>
      </w:r>
      <w:proofErr w:type="spellStart"/>
      <w:r>
        <w:t>reports</w:t>
      </w:r>
      <w:proofErr w:type="spellEnd"/>
      <w:r>
        <w:t xml:space="preserve"> </w:t>
      </w:r>
      <w:proofErr w:type="spellStart"/>
      <w:r>
        <w:t>containing</w:t>
      </w:r>
      <w:proofErr w:type="spellEnd"/>
      <w:r>
        <w:t xml:space="preserve"> </w:t>
      </w:r>
      <w:proofErr w:type="spellStart"/>
      <w:r>
        <w:t>pertinent</w:t>
      </w:r>
      <w:proofErr w:type="spellEnd"/>
      <w:r>
        <w:t xml:space="preserve"> </w:t>
      </w:r>
      <w:proofErr w:type="spellStart"/>
      <w:r>
        <w:t>information</w:t>
      </w:r>
      <w:proofErr w:type="spellEnd"/>
      <w:r>
        <w:t xml:space="preserve"> </w:t>
      </w:r>
      <w:proofErr w:type="spellStart"/>
      <w:r>
        <w:t>and</w:t>
      </w:r>
      <w:proofErr w:type="spellEnd"/>
      <w:r>
        <w:t xml:space="preserve"> </w:t>
      </w:r>
      <w:proofErr w:type="spellStart"/>
      <w:r>
        <w:t>maintain</w:t>
      </w:r>
      <w:proofErr w:type="spellEnd"/>
      <w:r>
        <w:t xml:space="preserve"> a </w:t>
      </w:r>
      <w:proofErr w:type="spellStart"/>
      <w:r>
        <w:t>loan</w:t>
      </w:r>
      <w:proofErr w:type="spellEnd"/>
      <w:r>
        <w:t xml:space="preserve"> </w:t>
      </w:r>
      <w:proofErr w:type="spellStart"/>
      <w:r>
        <w:t>history</w:t>
      </w:r>
      <w:proofErr w:type="spellEnd"/>
      <w:r>
        <w:t>.</w:t>
      </w:r>
    </w:p>
    <w:p w14:paraId="0716D610" w14:textId="77777777" w:rsidR="00047687" w:rsidRDefault="00047687" w:rsidP="00047687"/>
    <w:p w14:paraId="121EE767" w14:textId="77777777" w:rsidR="00047687" w:rsidRPr="00AF674E" w:rsidRDefault="00047687" w:rsidP="00047687">
      <w:proofErr w:type="spellStart"/>
      <w:r>
        <w:t>Keyword</w:t>
      </w:r>
      <w:proofErr w:type="spellEnd"/>
      <w:r>
        <w:t xml:space="preserve">: </w:t>
      </w:r>
      <w:proofErr w:type="spellStart"/>
      <w:r>
        <w:t>database</w:t>
      </w:r>
      <w:proofErr w:type="spellEnd"/>
      <w:r>
        <w:t xml:space="preserve">, web system, </w:t>
      </w:r>
      <w:proofErr w:type="spellStart"/>
      <w:r>
        <w:t>process</w:t>
      </w:r>
      <w:proofErr w:type="spellEnd"/>
      <w:r>
        <w:t xml:space="preserve"> </w:t>
      </w:r>
      <w:proofErr w:type="spellStart"/>
      <w:r>
        <w:t>automation</w:t>
      </w:r>
      <w:proofErr w:type="spellEnd"/>
      <w:r>
        <w:t>.</w:t>
      </w:r>
      <w:r>
        <w:br w:type="page"/>
      </w:r>
    </w:p>
    <w:p w14:paraId="46A007C0" w14:textId="77777777" w:rsidR="00713B9E" w:rsidRPr="00CC38B9" w:rsidRDefault="00CC38B9" w:rsidP="00CC38B9">
      <w:pPr>
        <w:spacing w:after="360"/>
        <w:jc w:val="center"/>
        <w:rPr>
          <w:b/>
          <w:sz w:val="28"/>
        </w:rPr>
      </w:pPr>
      <w:r w:rsidRPr="00CC38B9">
        <w:rPr>
          <w:b/>
          <w:sz w:val="28"/>
        </w:rPr>
        <w:lastRenderedPageBreak/>
        <w:t>LISTA DE FIGURAS</w:t>
      </w:r>
    </w:p>
    <w:p w14:paraId="03FD256D" w14:textId="7E6454B9" w:rsidR="00076038" w:rsidRDefault="009A2D0E">
      <w:pPr>
        <w:pStyle w:val="ndicedeilustraes"/>
        <w:tabs>
          <w:tab w:val="right" w:leader="dot" w:pos="9062"/>
        </w:tabs>
        <w:rPr>
          <w:rFonts w:asciiTheme="minorHAnsi" w:eastAsiaTheme="minorEastAsia" w:hAnsiTheme="minorHAnsi" w:cstheme="minorBidi"/>
          <w:noProof/>
          <w:sz w:val="22"/>
          <w:szCs w:val="22"/>
        </w:rPr>
      </w:pPr>
      <w:r>
        <w:rPr>
          <w:b/>
        </w:rPr>
        <w:fldChar w:fldCharType="begin"/>
      </w:r>
      <w:r w:rsidR="00713B9E">
        <w:rPr>
          <w:b/>
        </w:rPr>
        <w:instrText xml:space="preserve"> TOC \h \z \c "Figura" </w:instrText>
      </w:r>
      <w:r>
        <w:rPr>
          <w:b/>
        </w:rPr>
        <w:fldChar w:fldCharType="separate"/>
      </w:r>
      <w:hyperlink w:anchor="_Toc26739618" w:history="1">
        <w:r w:rsidR="00076038" w:rsidRPr="007076D7">
          <w:rPr>
            <w:rStyle w:val="Hyperlink"/>
            <w:noProof/>
          </w:rPr>
          <w:t>Figura 1 – Esquemático geral do projeto</w:t>
        </w:r>
        <w:r w:rsidR="00076038">
          <w:rPr>
            <w:noProof/>
            <w:webHidden/>
          </w:rPr>
          <w:tab/>
        </w:r>
        <w:r w:rsidR="00076038">
          <w:rPr>
            <w:noProof/>
            <w:webHidden/>
          </w:rPr>
          <w:fldChar w:fldCharType="begin"/>
        </w:r>
        <w:r w:rsidR="00076038">
          <w:rPr>
            <w:noProof/>
            <w:webHidden/>
          </w:rPr>
          <w:instrText xml:space="preserve"> PAGEREF _Toc26739618 \h </w:instrText>
        </w:r>
        <w:r w:rsidR="00076038">
          <w:rPr>
            <w:noProof/>
            <w:webHidden/>
          </w:rPr>
        </w:r>
        <w:r w:rsidR="00076038">
          <w:rPr>
            <w:noProof/>
            <w:webHidden/>
          </w:rPr>
          <w:fldChar w:fldCharType="separate"/>
        </w:r>
        <w:r w:rsidR="00076038">
          <w:rPr>
            <w:noProof/>
            <w:webHidden/>
          </w:rPr>
          <w:t>16</w:t>
        </w:r>
        <w:r w:rsidR="00076038">
          <w:rPr>
            <w:noProof/>
            <w:webHidden/>
          </w:rPr>
          <w:fldChar w:fldCharType="end"/>
        </w:r>
      </w:hyperlink>
    </w:p>
    <w:p w14:paraId="2191797A" w14:textId="4DF7D1A0"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19" w:history="1">
        <w:r w:rsidRPr="007076D7">
          <w:rPr>
            <w:rStyle w:val="Hyperlink"/>
            <w:noProof/>
          </w:rPr>
          <w:t>Figura 2 – Esquemático de reconhecimento do usuário, kits ou equipamento e inserindo no banco de dados</w:t>
        </w:r>
        <w:r>
          <w:rPr>
            <w:noProof/>
            <w:webHidden/>
          </w:rPr>
          <w:tab/>
        </w:r>
        <w:r>
          <w:rPr>
            <w:noProof/>
            <w:webHidden/>
          </w:rPr>
          <w:fldChar w:fldCharType="begin"/>
        </w:r>
        <w:r>
          <w:rPr>
            <w:noProof/>
            <w:webHidden/>
          </w:rPr>
          <w:instrText xml:space="preserve"> PAGEREF _Toc26739619 \h </w:instrText>
        </w:r>
        <w:r>
          <w:rPr>
            <w:noProof/>
            <w:webHidden/>
          </w:rPr>
        </w:r>
        <w:r>
          <w:rPr>
            <w:noProof/>
            <w:webHidden/>
          </w:rPr>
          <w:fldChar w:fldCharType="separate"/>
        </w:r>
        <w:r>
          <w:rPr>
            <w:noProof/>
            <w:webHidden/>
          </w:rPr>
          <w:t>16</w:t>
        </w:r>
        <w:r>
          <w:rPr>
            <w:noProof/>
            <w:webHidden/>
          </w:rPr>
          <w:fldChar w:fldCharType="end"/>
        </w:r>
      </w:hyperlink>
    </w:p>
    <w:p w14:paraId="64EDFD9B" w14:textId="55852E1F"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20" w:history="1">
        <w:r w:rsidRPr="007076D7">
          <w:rPr>
            <w:rStyle w:val="Hyperlink"/>
            <w:noProof/>
          </w:rPr>
          <w:t xml:space="preserve">Figura 3 – Código de barras do tipo </w:t>
        </w:r>
        <w:r w:rsidRPr="007076D7">
          <w:rPr>
            <w:rStyle w:val="Hyperlink"/>
            <w:i/>
            <w:iCs/>
            <w:noProof/>
          </w:rPr>
          <w:t>Code 39</w:t>
        </w:r>
        <w:r>
          <w:rPr>
            <w:noProof/>
            <w:webHidden/>
          </w:rPr>
          <w:tab/>
        </w:r>
        <w:r>
          <w:rPr>
            <w:noProof/>
            <w:webHidden/>
          </w:rPr>
          <w:fldChar w:fldCharType="begin"/>
        </w:r>
        <w:r>
          <w:rPr>
            <w:noProof/>
            <w:webHidden/>
          </w:rPr>
          <w:instrText xml:space="preserve"> PAGEREF _Toc26739620 \h </w:instrText>
        </w:r>
        <w:r>
          <w:rPr>
            <w:noProof/>
            <w:webHidden/>
          </w:rPr>
        </w:r>
        <w:r>
          <w:rPr>
            <w:noProof/>
            <w:webHidden/>
          </w:rPr>
          <w:fldChar w:fldCharType="separate"/>
        </w:r>
        <w:r>
          <w:rPr>
            <w:noProof/>
            <w:webHidden/>
          </w:rPr>
          <w:t>24</w:t>
        </w:r>
        <w:r>
          <w:rPr>
            <w:noProof/>
            <w:webHidden/>
          </w:rPr>
          <w:fldChar w:fldCharType="end"/>
        </w:r>
      </w:hyperlink>
    </w:p>
    <w:p w14:paraId="19271DAB" w14:textId="12561C20"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21" w:history="1">
        <w:r w:rsidRPr="007076D7">
          <w:rPr>
            <w:rStyle w:val="Hyperlink"/>
            <w:noProof/>
          </w:rPr>
          <w:t xml:space="preserve">Figura 4 – Código de barras do tipo </w:t>
        </w:r>
        <w:r w:rsidRPr="007076D7">
          <w:rPr>
            <w:rStyle w:val="Hyperlink"/>
            <w:i/>
            <w:iCs/>
            <w:noProof/>
          </w:rPr>
          <w:t>Code</w:t>
        </w:r>
        <w:r w:rsidRPr="007076D7">
          <w:rPr>
            <w:rStyle w:val="Hyperlink"/>
            <w:noProof/>
          </w:rPr>
          <w:t xml:space="preserve"> 128</w:t>
        </w:r>
        <w:r>
          <w:rPr>
            <w:noProof/>
            <w:webHidden/>
          </w:rPr>
          <w:tab/>
        </w:r>
        <w:r>
          <w:rPr>
            <w:noProof/>
            <w:webHidden/>
          </w:rPr>
          <w:fldChar w:fldCharType="begin"/>
        </w:r>
        <w:r>
          <w:rPr>
            <w:noProof/>
            <w:webHidden/>
          </w:rPr>
          <w:instrText xml:space="preserve"> PAGEREF _Toc26739621 \h </w:instrText>
        </w:r>
        <w:r>
          <w:rPr>
            <w:noProof/>
            <w:webHidden/>
          </w:rPr>
        </w:r>
        <w:r>
          <w:rPr>
            <w:noProof/>
            <w:webHidden/>
          </w:rPr>
          <w:fldChar w:fldCharType="separate"/>
        </w:r>
        <w:r>
          <w:rPr>
            <w:noProof/>
            <w:webHidden/>
          </w:rPr>
          <w:t>24</w:t>
        </w:r>
        <w:r>
          <w:rPr>
            <w:noProof/>
            <w:webHidden/>
          </w:rPr>
          <w:fldChar w:fldCharType="end"/>
        </w:r>
      </w:hyperlink>
    </w:p>
    <w:p w14:paraId="0CA9F45A" w14:textId="052FD761"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22" w:history="1">
        <w:r w:rsidRPr="007076D7">
          <w:rPr>
            <w:rStyle w:val="Hyperlink"/>
            <w:noProof/>
          </w:rPr>
          <w:t xml:space="preserve">Figura 5 – Código de barras do tipo </w:t>
        </w:r>
        <w:r w:rsidRPr="007076D7">
          <w:rPr>
            <w:rStyle w:val="Hyperlink"/>
            <w:i/>
            <w:iCs/>
            <w:noProof/>
          </w:rPr>
          <w:t>Code 2 of 5</w:t>
        </w:r>
        <w:r>
          <w:rPr>
            <w:noProof/>
            <w:webHidden/>
          </w:rPr>
          <w:tab/>
        </w:r>
        <w:r>
          <w:rPr>
            <w:noProof/>
            <w:webHidden/>
          </w:rPr>
          <w:fldChar w:fldCharType="begin"/>
        </w:r>
        <w:r>
          <w:rPr>
            <w:noProof/>
            <w:webHidden/>
          </w:rPr>
          <w:instrText xml:space="preserve"> PAGEREF _Toc26739622 \h </w:instrText>
        </w:r>
        <w:r>
          <w:rPr>
            <w:noProof/>
            <w:webHidden/>
          </w:rPr>
        </w:r>
        <w:r>
          <w:rPr>
            <w:noProof/>
            <w:webHidden/>
          </w:rPr>
          <w:fldChar w:fldCharType="separate"/>
        </w:r>
        <w:r>
          <w:rPr>
            <w:noProof/>
            <w:webHidden/>
          </w:rPr>
          <w:t>25</w:t>
        </w:r>
        <w:r>
          <w:rPr>
            <w:noProof/>
            <w:webHidden/>
          </w:rPr>
          <w:fldChar w:fldCharType="end"/>
        </w:r>
      </w:hyperlink>
    </w:p>
    <w:p w14:paraId="6F0FE241" w14:textId="71209D0A"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23" w:history="1">
        <w:r w:rsidRPr="007076D7">
          <w:rPr>
            <w:rStyle w:val="Hyperlink"/>
            <w:noProof/>
          </w:rPr>
          <w:t>Figura 6 – Código de barras do tipo UPC</w:t>
        </w:r>
        <w:r>
          <w:rPr>
            <w:noProof/>
            <w:webHidden/>
          </w:rPr>
          <w:tab/>
        </w:r>
        <w:r>
          <w:rPr>
            <w:noProof/>
            <w:webHidden/>
          </w:rPr>
          <w:fldChar w:fldCharType="begin"/>
        </w:r>
        <w:r>
          <w:rPr>
            <w:noProof/>
            <w:webHidden/>
          </w:rPr>
          <w:instrText xml:space="preserve"> PAGEREF _Toc26739623 \h </w:instrText>
        </w:r>
        <w:r>
          <w:rPr>
            <w:noProof/>
            <w:webHidden/>
          </w:rPr>
        </w:r>
        <w:r>
          <w:rPr>
            <w:noProof/>
            <w:webHidden/>
          </w:rPr>
          <w:fldChar w:fldCharType="separate"/>
        </w:r>
        <w:r>
          <w:rPr>
            <w:noProof/>
            <w:webHidden/>
          </w:rPr>
          <w:t>25</w:t>
        </w:r>
        <w:r>
          <w:rPr>
            <w:noProof/>
            <w:webHidden/>
          </w:rPr>
          <w:fldChar w:fldCharType="end"/>
        </w:r>
      </w:hyperlink>
    </w:p>
    <w:p w14:paraId="4F67D558" w14:textId="59FE051C"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24" w:history="1">
        <w:r w:rsidRPr="007076D7">
          <w:rPr>
            <w:rStyle w:val="Hyperlink"/>
            <w:noProof/>
          </w:rPr>
          <w:t>Figura 7 – Código de barras do tipo IAN</w:t>
        </w:r>
        <w:r>
          <w:rPr>
            <w:noProof/>
            <w:webHidden/>
          </w:rPr>
          <w:tab/>
        </w:r>
        <w:r>
          <w:rPr>
            <w:noProof/>
            <w:webHidden/>
          </w:rPr>
          <w:fldChar w:fldCharType="begin"/>
        </w:r>
        <w:r>
          <w:rPr>
            <w:noProof/>
            <w:webHidden/>
          </w:rPr>
          <w:instrText xml:space="preserve"> PAGEREF _Toc26739624 \h </w:instrText>
        </w:r>
        <w:r>
          <w:rPr>
            <w:noProof/>
            <w:webHidden/>
          </w:rPr>
        </w:r>
        <w:r>
          <w:rPr>
            <w:noProof/>
            <w:webHidden/>
          </w:rPr>
          <w:fldChar w:fldCharType="separate"/>
        </w:r>
        <w:r>
          <w:rPr>
            <w:noProof/>
            <w:webHidden/>
          </w:rPr>
          <w:t>26</w:t>
        </w:r>
        <w:r>
          <w:rPr>
            <w:noProof/>
            <w:webHidden/>
          </w:rPr>
          <w:fldChar w:fldCharType="end"/>
        </w:r>
      </w:hyperlink>
    </w:p>
    <w:p w14:paraId="5D706304" w14:textId="7EDDBB1F"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25" w:history="1">
        <w:r w:rsidRPr="007076D7">
          <w:rPr>
            <w:rStyle w:val="Hyperlink"/>
            <w:noProof/>
          </w:rPr>
          <w:t>Figura 8 – Código de barras do tipo PDF417</w:t>
        </w:r>
        <w:r>
          <w:rPr>
            <w:noProof/>
            <w:webHidden/>
          </w:rPr>
          <w:tab/>
        </w:r>
        <w:r>
          <w:rPr>
            <w:noProof/>
            <w:webHidden/>
          </w:rPr>
          <w:fldChar w:fldCharType="begin"/>
        </w:r>
        <w:r>
          <w:rPr>
            <w:noProof/>
            <w:webHidden/>
          </w:rPr>
          <w:instrText xml:space="preserve"> PAGEREF _Toc26739625 \h </w:instrText>
        </w:r>
        <w:r>
          <w:rPr>
            <w:noProof/>
            <w:webHidden/>
          </w:rPr>
        </w:r>
        <w:r>
          <w:rPr>
            <w:noProof/>
            <w:webHidden/>
          </w:rPr>
          <w:fldChar w:fldCharType="separate"/>
        </w:r>
        <w:r>
          <w:rPr>
            <w:noProof/>
            <w:webHidden/>
          </w:rPr>
          <w:t>27</w:t>
        </w:r>
        <w:r>
          <w:rPr>
            <w:noProof/>
            <w:webHidden/>
          </w:rPr>
          <w:fldChar w:fldCharType="end"/>
        </w:r>
      </w:hyperlink>
    </w:p>
    <w:p w14:paraId="3B936652" w14:textId="1ECF0A0F"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26" w:history="1">
        <w:r w:rsidRPr="007076D7">
          <w:rPr>
            <w:rStyle w:val="Hyperlink"/>
            <w:noProof/>
          </w:rPr>
          <w:t xml:space="preserve">Figura 9 – Código de barras do tipo </w:t>
        </w:r>
        <w:r w:rsidRPr="007076D7">
          <w:rPr>
            <w:rStyle w:val="Hyperlink"/>
            <w:i/>
            <w:iCs/>
            <w:noProof/>
          </w:rPr>
          <w:t>Data Matrix</w:t>
        </w:r>
        <w:r>
          <w:rPr>
            <w:noProof/>
            <w:webHidden/>
          </w:rPr>
          <w:tab/>
        </w:r>
        <w:r>
          <w:rPr>
            <w:noProof/>
            <w:webHidden/>
          </w:rPr>
          <w:fldChar w:fldCharType="begin"/>
        </w:r>
        <w:r>
          <w:rPr>
            <w:noProof/>
            <w:webHidden/>
          </w:rPr>
          <w:instrText xml:space="preserve"> PAGEREF _Toc26739626 \h </w:instrText>
        </w:r>
        <w:r>
          <w:rPr>
            <w:noProof/>
            <w:webHidden/>
          </w:rPr>
        </w:r>
        <w:r>
          <w:rPr>
            <w:noProof/>
            <w:webHidden/>
          </w:rPr>
          <w:fldChar w:fldCharType="separate"/>
        </w:r>
        <w:r>
          <w:rPr>
            <w:noProof/>
            <w:webHidden/>
          </w:rPr>
          <w:t>27</w:t>
        </w:r>
        <w:r>
          <w:rPr>
            <w:noProof/>
            <w:webHidden/>
          </w:rPr>
          <w:fldChar w:fldCharType="end"/>
        </w:r>
      </w:hyperlink>
    </w:p>
    <w:p w14:paraId="20C937C6" w14:textId="720848A4"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27" w:history="1">
        <w:r w:rsidRPr="007076D7">
          <w:rPr>
            <w:rStyle w:val="Hyperlink"/>
            <w:noProof/>
          </w:rPr>
          <w:t xml:space="preserve">Figura 10 – Código de barras do tipo </w:t>
        </w:r>
        <w:r w:rsidRPr="007076D7">
          <w:rPr>
            <w:rStyle w:val="Hyperlink"/>
            <w:i/>
            <w:iCs/>
            <w:noProof/>
          </w:rPr>
          <w:t>Quick Response</w:t>
        </w:r>
        <w:r>
          <w:rPr>
            <w:noProof/>
            <w:webHidden/>
          </w:rPr>
          <w:tab/>
        </w:r>
        <w:r>
          <w:rPr>
            <w:noProof/>
            <w:webHidden/>
          </w:rPr>
          <w:fldChar w:fldCharType="begin"/>
        </w:r>
        <w:r>
          <w:rPr>
            <w:noProof/>
            <w:webHidden/>
          </w:rPr>
          <w:instrText xml:space="preserve"> PAGEREF _Toc26739627 \h </w:instrText>
        </w:r>
        <w:r>
          <w:rPr>
            <w:noProof/>
            <w:webHidden/>
          </w:rPr>
        </w:r>
        <w:r>
          <w:rPr>
            <w:noProof/>
            <w:webHidden/>
          </w:rPr>
          <w:fldChar w:fldCharType="separate"/>
        </w:r>
        <w:r>
          <w:rPr>
            <w:noProof/>
            <w:webHidden/>
          </w:rPr>
          <w:t>28</w:t>
        </w:r>
        <w:r>
          <w:rPr>
            <w:noProof/>
            <w:webHidden/>
          </w:rPr>
          <w:fldChar w:fldCharType="end"/>
        </w:r>
      </w:hyperlink>
    </w:p>
    <w:p w14:paraId="626D748E" w14:textId="6ED87D9B"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28" w:history="1">
        <w:r w:rsidRPr="007076D7">
          <w:rPr>
            <w:rStyle w:val="Hyperlink"/>
            <w:noProof/>
          </w:rPr>
          <w:t>Figura 11 – Esquemático das tabelas do banco de dados e como elas se relacionam</w:t>
        </w:r>
        <w:r>
          <w:rPr>
            <w:noProof/>
            <w:webHidden/>
          </w:rPr>
          <w:tab/>
        </w:r>
        <w:r>
          <w:rPr>
            <w:noProof/>
            <w:webHidden/>
          </w:rPr>
          <w:fldChar w:fldCharType="begin"/>
        </w:r>
        <w:r>
          <w:rPr>
            <w:noProof/>
            <w:webHidden/>
          </w:rPr>
          <w:instrText xml:space="preserve"> PAGEREF _Toc26739628 \h </w:instrText>
        </w:r>
        <w:r>
          <w:rPr>
            <w:noProof/>
            <w:webHidden/>
          </w:rPr>
        </w:r>
        <w:r>
          <w:rPr>
            <w:noProof/>
            <w:webHidden/>
          </w:rPr>
          <w:fldChar w:fldCharType="separate"/>
        </w:r>
        <w:r>
          <w:rPr>
            <w:noProof/>
            <w:webHidden/>
          </w:rPr>
          <w:t>38</w:t>
        </w:r>
        <w:r>
          <w:rPr>
            <w:noProof/>
            <w:webHidden/>
          </w:rPr>
          <w:fldChar w:fldCharType="end"/>
        </w:r>
      </w:hyperlink>
    </w:p>
    <w:p w14:paraId="1C1D4C52" w14:textId="25F7E935"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29" w:history="1">
        <w:r w:rsidRPr="007076D7">
          <w:rPr>
            <w:rStyle w:val="Hyperlink"/>
            <w:noProof/>
          </w:rPr>
          <w:t xml:space="preserve">Figura 12 – Página inicial do aplicativo </w:t>
        </w:r>
        <w:r w:rsidRPr="007076D7">
          <w:rPr>
            <w:rStyle w:val="Hyperlink"/>
            <w:i/>
            <w:iCs/>
            <w:noProof/>
          </w:rPr>
          <w:t>web</w:t>
        </w:r>
        <w:r>
          <w:rPr>
            <w:noProof/>
            <w:webHidden/>
          </w:rPr>
          <w:tab/>
        </w:r>
        <w:r>
          <w:rPr>
            <w:noProof/>
            <w:webHidden/>
          </w:rPr>
          <w:fldChar w:fldCharType="begin"/>
        </w:r>
        <w:r>
          <w:rPr>
            <w:noProof/>
            <w:webHidden/>
          </w:rPr>
          <w:instrText xml:space="preserve"> PAGEREF _Toc26739629 \h </w:instrText>
        </w:r>
        <w:r>
          <w:rPr>
            <w:noProof/>
            <w:webHidden/>
          </w:rPr>
        </w:r>
        <w:r>
          <w:rPr>
            <w:noProof/>
            <w:webHidden/>
          </w:rPr>
          <w:fldChar w:fldCharType="separate"/>
        </w:r>
        <w:r>
          <w:rPr>
            <w:noProof/>
            <w:webHidden/>
          </w:rPr>
          <w:t>41</w:t>
        </w:r>
        <w:r>
          <w:rPr>
            <w:noProof/>
            <w:webHidden/>
          </w:rPr>
          <w:fldChar w:fldCharType="end"/>
        </w:r>
      </w:hyperlink>
    </w:p>
    <w:p w14:paraId="2B05AC60" w14:textId="25D991BC"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30" w:history="1">
        <w:r w:rsidRPr="007076D7">
          <w:rPr>
            <w:rStyle w:val="Hyperlink"/>
            <w:noProof/>
          </w:rPr>
          <w:t xml:space="preserve">Figura 13 – Página inicial do aplicativo </w:t>
        </w:r>
        <w:r w:rsidRPr="007076D7">
          <w:rPr>
            <w:rStyle w:val="Hyperlink"/>
            <w:i/>
            <w:iCs/>
            <w:noProof/>
          </w:rPr>
          <w:t>web</w:t>
        </w:r>
        <w:r w:rsidRPr="007076D7">
          <w:rPr>
            <w:rStyle w:val="Hyperlink"/>
            <w:noProof/>
          </w:rPr>
          <w:t xml:space="preserve"> quando logado em uma conta administrativa - Parte 1/2</w:t>
        </w:r>
        <w:r>
          <w:rPr>
            <w:noProof/>
            <w:webHidden/>
          </w:rPr>
          <w:tab/>
        </w:r>
        <w:r>
          <w:rPr>
            <w:noProof/>
            <w:webHidden/>
          </w:rPr>
          <w:fldChar w:fldCharType="begin"/>
        </w:r>
        <w:r>
          <w:rPr>
            <w:noProof/>
            <w:webHidden/>
          </w:rPr>
          <w:instrText xml:space="preserve"> PAGEREF _Toc26739630 \h </w:instrText>
        </w:r>
        <w:r>
          <w:rPr>
            <w:noProof/>
            <w:webHidden/>
          </w:rPr>
        </w:r>
        <w:r>
          <w:rPr>
            <w:noProof/>
            <w:webHidden/>
          </w:rPr>
          <w:fldChar w:fldCharType="separate"/>
        </w:r>
        <w:r>
          <w:rPr>
            <w:noProof/>
            <w:webHidden/>
          </w:rPr>
          <w:t>42</w:t>
        </w:r>
        <w:r>
          <w:rPr>
            <w:noProof/>
            <w:webHidden/>
          </w:rPr>
          <w:fldChar w:fldCharType="end"/>
        </w:r>
      </w:hyperlink>
    </w:p>
    <w:p w14:paraId="13B29666" w14:textId="42AD9E4C"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31" w:history="1">
        <w:r w:rsidRPr="007076D7">
          <w:rPr>
            <w:rStyle w:val="Hyperlink"/>
            <w:noProof/>
          </w:rPr>
          <w:t xml:space="preserve">Figura 14 – Página inicial do aplicativo </w:t>
        </w:r>
        <w:r w:rsidRPr="007076D7">
          <w:rPr>
            <w:rStyle w:val="Hyperlink"/>
            <w:i/>
            <w:iCs/>
            <w:noProof/>
          </w:rPr>
          <w:t>web</w:t>
        </w:r>
        <w:r w:rsidRPr="007076D7">
          <w:rPr>
            <w:rStyle w:val="Hyperlink"/>
            <w:noProof/>
          </w:rPr>
          <w:t xml:space="preserve"> quando logado em uma conta administrativa - Parte 2/2</w:t>
        </w:r>
        <w:r>
          <w:rPr>
            <w:noProof/>
            <w:webHidden/>
          </w:rPr>
          <w:tab/>
        </w:r>
        <w:r>
          <w:rPr>
            <w:noProof/>
            <w:webHidden/>
          </w:rPr>
          <w:fldChar w:fldCharType="begin"/>
        </w:r>
        <w:r>
          <w:rPr>
            <w:noProof/>
            <w:webHidden/>
          </w:rPr>
          <w:instrText xml:space="preserve"> PAGEREF _Toc26739631 \h </w:instrText>
        </w:r>
        <w:r>
          <w:rPr>
            <w:noProof/>
            <w:webHidden/>
          </w:rPr>
        </w:r>
        <w:r>
          <w:rPr>
            <w:noProof/>
            <w:webHidden/>
          </w:rPr>
          <w:fldChar w:fldCharType="separate"/>
        </w:r>
        <w:r>
          <w:rPr>
            <w:noProof/>
            <w:webHidden/>
          </w:rPr>
          <w:t>43</w:t>
        </w:r>
        <w:r>
          <w:rPr>
            <w:noProof/>
            <w:webHidden/>
          </w:rPr>
          <w:fldChar w:fldCharType="end"/>
        </w:r>
      </w:hyperlink>
    </w:p>
    <w:p w14:paraId="45409162" w14:textId="756159DD"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32" w:history="1">
        <w:r w:rsidRPr="007076D7">
          <w:rPr>
            <w:rStyle w:val="Hyperlink"/>
            <w:noProof/>
          </w:rPr>
          <w:t xml:space="preserve">Figura 15 – Página do aplicativo </w:t>
        </w:r>
        <w:r w:rsidRPr="007076D7">
          <w:rPr>
            <w:rStyle w:val="Hyperlink"/>
            <w:i/>
            <w:iCs/>
            <w:noProof/>
          </w:rPr>
          <w:t>web</w:t>
        </w:r>
        <w:r w:rsidRPr="007076D7">
          <w:rPr>
            <w:rStyle w:val="Hyperlink"/>
            <w:noProof/>
          </w:rPr>
          <w:t xml:space="preserve"> para adicionar um novo usuário</w:t>
        </w:r>
        <w:r>
          <w:rPr>
            <w:noProof/>
            <w:webHidden/>
          </w:rPr>
          <w:tab/>
        </w:r>
        <w:r>
          <w:rPr>
            <w:noProof/>
            <w:webHidden/>
          </w:rPr>
          <w:fldChar w:fldCharType="begin"/>
        </w:r>
        <w:r>
          <w:rPr>
            <w:noProof/>
            <w:webHidden/>
          </w:rPr>
          <w:instrText xml:space="preserve"> PAGEREF _Toc26739632 \h </w:instrText>
        </w:r>
        <w:r>
          <w:rPr>
            <w:noProof/>
            <w:webHidden/>
          </w:rPr>
        </w:r>
        <w:r>
          <w:rPr>
            <w:noProof/>
            <w:webHidden/>
          </w:rPr>
          <w:fldChar w:fldCharType="separate"/>
        </w:r>
        <w:r>
          <w:rPr>
            <w:noProof/>
            <w:webHidden/>
          </w:rPr>
          <w:t>44</w:t>
        </w:r>
        <w:r>
          <w:rPr>
            <w:noProof/>
            <w:webHidden/>
          </w:rPr>
          <w:fldChar w:fldCharType="end"/>
        </w:r>
      </w:hyperlink>
    </w:p>
    <w:p w14:paraId="59163DA2" w14:textId="3C024EA1"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33" w:history="1">
        <w:r w:rsidRPr="007076D7">
          <w:rPr>
            <w:rStyle w:val="Hyperlink"/>
            <w:noProof/>
          </w:rPr>
          <w:t xml:space="preserve">Figura 16 – Página do aplicativo </w:t>
        </w:r>
        <w:r w:rsidRPr="007076D7">
          <w:rPr>
            <w:rStyle w:val="Hyperlink"/>
            <w:i/>
            <w:iCs/>
            <w:noProof/>
          </w:rPr>
          <w:t>web</w:t>
        </w:r>
        <w:r w:rsidRPr="007076D7">
          <w:rPr>
            <w:rStyle w:val="Hyperlink"/>
            <w:noProof/>
          </w:rPr>
          <w:t xml:space="preserve"> para </w:t>
        </w:r>
        <w:r w:rsidRPr="007076D7">
          <w:rPr>
            <w:rStyle w:val="Hyperlink"/>
            <w:i/>
            <w:iCs/>
            <w:noProof/>
          </w:rPr>
          <w:t>login</w:t>
        </w:r>
        <w:r>
          <w:rPr>
            <w:noProof/>
            <w:webHidden/>
          </w:rPr>
          <w:tab/>
        </w:r>
        <w:r>
          <w:rPr>
            <w:noProof/>
            <w:webHidden/>
          </w:rPr>
          <w:fldChar w:fldCharType="begin"/>
        </w:r>
        <w:r>
          <w:rPr>
            <w:noProof/>
            <w:webHidden/>
          </w:rPr>
          <w:instrText xml:space="preserve"> PAGEREF _Toc26739633 \h </w:instrText>
        </w:r>
        <w:r>
          <w:rPr>
            <w:noProof/>
            <w:webHidden/>
          </w:rPr>
        </w:r>
        <w:r>
          <w:rPr>
            <w:noProof/>
            <w:webHidden/>
          </w:rPr>
          <w:fldChar w:fldCharType="separate"/>
        </w:r>
        <w:r>
          <w:rPr>
            <w:noProof/>
            <w:webHidden/>
          </w:rPr>
          <w:t>45</w:t>
        </w:r>
        <w:r>
          <w:rPr>
            <w:noProof/>
            <w:webHidden/>
          </w:rPr>
          <w:fldChar w:fldCharType="end"/>
        </w:r>
      </w:hyperlink>
    </w:p>
    <w:p w14:paraId="4547524F" w14:textId="605C2946"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34" w:history="1">
        <w:r w:rsidRPr="007076D7">
          <w:rPr>
            <w:rStyle w:val="Hyperlink"/>
            <w:noProof/>
          </w:rPr>
          <w:t xml:space="preserve">Figura 17 – Página do aplicativo </w:t>
        </w:r>
        <w:r w:rsidRPr="007076D7">
          <w:rPr>
            <w:rStyle w:val="Hyperlink"/>
            <w:i/>
            <w:iCs/>
            <w:noProof/>
          </w:rPr>
          <w:t>web</w:t>
        </w:r>
        <w:r w:rsidRPr="007076D7">
          <w:rPr>
            <w:rStyle w:val="Hyperlink"/>
            <w:noProof/>
          </w:rPr>
          <w:t xml:space="preserve"> para visualizar todos os setores</w:t>
        </w:r>
        <w:r>
          <w:rPr>
            <w:noProof/>
            <w:webHidden/>
          </w:rPr>
          <w:tab/>
        </w:r>
        <w:r>
          <w:rPr>
            <w:noProof/>
            <w:webHidden/>
          </w:rPr>
          <w:fldChar w:fldCharType="begin"/>
        </w:r>
        <w:r>
          <w:rPr>
            <w:noProof/>
            <w:webHidden/>
          </w:rPr>
          <w:instrText xml:space="preserve"> PAGEREF _Toc26739634 \h </w:instrText>
        </w:r>
        <w:r>
          <w:rPr>
            <w:noProof/>
            <w:webHidden/>
          </w:rPr>
        </w:r>
        <w:r>
          <w:rPr>
            <w:noProof/>
            <w:webHidden/>
          </w:rPr>
          <w:fldChar w:fldCharType="separate"/>
        </w:r>
        <w:r>
          <w:rPr>
            <w:noProof/>
            <w:webHidden/>
          </w:rPr>
          <w:t>45</w:t>
        </w:r>
        <w:r>
          <w:rPr>
            <w:noProof/>
            <w:webHidden/>
          </w:rPr>
          <w:fldChar w:fldCharType="end"/>
        </w:r>
      </w:hyperlink>
    </w:p>
    <w:p w14:paraId="5C2D6E19" w14:textId="0E7FE431"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35" w:history="1">
        <w:r w:rsidRPr="007076D7">
          <w:rPr>
            <w:rStyle w:val="Hyperlink"/>
            <w:noProof/>
          </w:rPr>
          <w:t>Figura 18 – Arquivo Excel com todas os setores cadastrados</w:t>
        </w:r>
        <w:r>
          <w:rPr>
            <w:noProof/>
            <w:webHidden/>
          </w:rPr>
          <w:tab/>
        </w:r>
        <w:r>
          <w:rPr>
            <w:noProof/>
            <w:webHidden/>
          </w:rPr>
          <w:fldChar w:fldCharType="begin"/>
        </w:r>
        <w:r>
          <w:rPr>
            <w:noProof/>
            <w:webHidden/>
          </w:rPr>
          <w:instrText xml:space="preserve"> PAGEREF _Toc26739635 \h </w:instrText>
        </w:r>
        <w:r>
          <w:rPr>
            <w:noProof/>
            <w:webHidden/>
          </w:rPr>
        </w:r>
        <w:r>
          <w:rPr>
            <w:noProof/>
            <w:webHidden/>
          </w:rPr>
          <w:fldChar w:fldCharType="separate"/>
        </w:r>
        <w:r>
          <w:rPr>
            <w:noProof/>
            <w:webHidden/>
          </w:rPr>
          <w:t>46</w:t>
        </w:r>
        <w:r>
          <w:rPr>
            <w:noProof/>
            <w:webHidden/>
          </w:rPr>
          <w:fldChar w:fldCharType="end"/>
        </w:r>
      </w:hyperlink>
    </w:p>
    <w:p w14:paraId="55E5A746" w14:textId="68E48226"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36" w:history="1">
        <w:r w:rsidRPr="007076D7">
          <w:rPr>
            <w:rStyle w:val="Hyperlink"/>
            <w:noProof/>
          </w:rPr>
          <w:t xml:space="preserve">Figura 19 – Página do aplicativo </w:t>
        </w:r>
        <w:r w:rsidRPr="007076D7">
          <w:rPr>
            <w:rStyle w:val="Hyperlink"/>
            <w:i/>
            <w:iCs/>
            <w:noProof/>
          </w:rPr>
          <w:t>web</w:t>
        </w:r>
        <w:r w:rsidRPr="007076D7">
          <w:rPr>
            <w:rStyle w:val="Hyperlink"/>
            <w:noProof/>
          </w:rPr>
          <w:t xml:space="preserve"> para adicionar um novo setor</w:t>
        </w:r>
        <w:r>
          <w:rPr>
            <w:noProof/>
            <w:webHidden/>
          </w:rPr>
          <w:tab/>
        </w:r>
        <w:r>
          <w:rPr>
            <w:noProof/>
            <w:webHidden/>
          </w:rPr>
          <w:fldChar w:fldCharType="begin"/>
        </w:r>
        <w:r>
          <w:rPr>
            <w:noProof/>
            <w:webHidden/>
          </w:rPr>
          <w:instrText xml:space="preserve"> PAGEREF _Toc26739636 \h </w:instrText>
        </w:r>
        <w:r>
          <w:rPr>
            <w:noProof/>
            <w:webHidden/>
          </w:rPr>
        </w:r>
        <w:r>
          <w:rPr>
            <w:noProof/>
            <w:webHidden/>
          </w:rPr>
          <w:fldChar w:fldCharType="separate"/>
        </w:r>
        <w:r>
          <w:rPr>
            <w:noProof/>
            <w:webHidden/>
          </w:rPr>
          <w:t>47</w:t>
        </w:r>
        <w:r>
          <w:rPr>
            <w:noProof/>
            <w:webHidden/>
          </w:rPr>
          <w:fldChar w:fldCharType="end"/>
        </w:r>
      </w:hyperlink>
    </w:p>
    <w:p w14:paraId="664EFB60" w14:textId="7E86E146"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37" w:history="1">
        <w:r w:rsidRPr="007076D7">
          <w:rPr>
            <w:rStyle w:val="Hyperlink"/>
            <w:noProof/>
          </w:rPr>
          <w:t xml:space="preserve">Figura 20 – Página do aplicativo </w:t>
        </w:r>
        <w:r w:rsidRPr="007076D7">
          <w:rPr>
            <w:rStyle w:val="Hyperlink"/>
            <w:i/>
            <w:iCs/>
            <w:noProof/>
          </w:rPr>
          <w:t>web</w:t>
        </w:r>
        <w:r w:rsidRPr="007076D7">
          <w:rPr>
            <w:rStyle w:val="Hyperlink"/>
            <w:noProof/>
          </w:rPr>
          <w:t xml:space="preserve"> mostrando a lista de usuários</w:t>
        </w:r>
        <w:r>
          <w:rPr>
            <w:noProof/>
            <w:webHidden/>
          </w:rPr>
          <w:tab/>
        </w:r>
        <w:r>
          <w:rPr>
            <w:noProof/>
            <w:webHidden/>
          </w:rPr>
          <w:fldChar w:fldCharType="begin"/>
        </w:r>
        <w:r>
          <w:rPr>
            <w:noProof/>
            <w:webHidden/>
          </w:rPr>
          <w:instrText xml:space="preserve"> PAGEREF _Toc26739637 \h </w:instrText>
        </w:r>
        <w:r>
          <w:rPr>
            <w:noProof/>
            <w:webHidden/>
          </w:rPr>
        </w:r>
        <w:r>
          <w:rPr>
            <w:noProof/>
            <w:webHidden/>
          </w:rPr>
          <w:fldChar w:fldCharType="separate"/>
        </w:r>
        <w:r>
          <w:rPr>
            <w:noProof/>
            <w:webHidden/>
          </w:rPr>
          <w:t>47</w:t>
        </w:r>
        <w:r>
          <w:rPr>
            <w:noProof/>
            <w:webHidden/>
          </w:rPr>
          <w:fldChar w:fldCharType="end"/>
        </w:r>
      </w:hyperlink>
    </w:p>
    <w:p w14:paraId="7F0E6EA2" w14:textId="72676BA6"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38" w:history="1">
        <w:r w:rsidRPr="007076D7">
          <w:rPr>
            <w:rStyle w:val="Hyperlink"/>
            <w:noProof/>
          </w:rPr>
          <w:t>Figura 21 – Arquivo Excel com todos os usuários</w:t>
        </w:r>
        <w:r>
          <w:rPr>
            <w:noProof/>
            <w:webHidden/>
          </w:rPr>
          <w:tab/>
        </w:r>
        <w:r>
          <w:rPr>
            <w:noProof/>
            <w:webHidden/>
          </w:rPr>
          <w:fldChar w:fldCharType="begin"/>
        </w:r>
        <w:r>
          <w:rPr>
            <w:noProof/>
            <w:webHidden/>
          </w:rPr>
          <w:instrText xml:space="preserve"> PAGEREF _Toc26739638 \h </w:instrText>
        </w:r>
        <w:r>
          <w:rPr>
            <w:noProof/>
            <w:webHidden/>
          </w:rPr>
        </w:r>
        <w:r>
          <w:rPr>
            <w:noProof/>
            <w:webHidden/>
          </w:rPr>
          <w:fldChar w:fldCharType="separate"/>
        </w:r>
        <w:r>
          <w:rPr>
            <w:noProof/>
            <w:webHidden/>
          </w:rPr>
          <w:t>48</w:t>
        </w:r>
        <w:r>
          <w:rPr>
            <w:noProof/>
            <w:webHidden/>
          </w:rPr>
          <w:fldChar w:fldCharType="end"/>
        </w:r>
      </w:hyperlink>
    </w:p>
    <w:p w14:paraId="67B7381B" w14:textId="64C3F6ED"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39" w:history="1">
        <w:r w:rsidRPr="007076D7">
          <w:rPr>
            <w:rStyle w:val="Hyperlink"/>
            <w:noProof/>
          </w:rPr>
          <w:t xml:space="preserve">Figura 22 – Página </w:t>
        </w:r>
        <w:r w:rsidRPr="007076D7">
          <w:rPr>
            <w:rStyle w:val="Hyperlink"/>
            <w:i/>
            <w:iCs/>
            <w:noProof/>
          </w:rPr>
          <w:t>web</w:t>
        </w:r>
        <w:r w:rsidRPr="007076D7">
          <w:rPr>
            <w:rStyle w:val="Hyperlink"/>
            <w:noProof/>
          </w:rPr>
          <w:t xml:space="preserve"> que mostra todos os empréstimos</w:t>
        </w:r>
        <w:r>
          <w:rPr>
            <w:noProof/>
            <w:webHidden/>
          </w:rPr>
          <w:tab/>
        </w:r>
        <w:r>
          <w:rPr>
            <w:noProof/>
            <w:webHidden/>
          </w:rPr>
          <w:fldChar w:fldCharType="begin"/>
        </w:r>
        <w:r>
          <w:rPr>
            <w:noProof/>
            <w:webHidden/>
          </w:rPr>
          <w:instrText xml:space="preserve"> PAGEREF _Toc26739639 \h </w:instrText>
        </w:r>
        <w:r>
          <w:rPr>
            <w:noProof/>
            <w:webHidden/>
          </w:rPr>
        </w:r>
        <w:r>
          <w:rPr>
            <w:noProof/>
            <w:webHidden/>
          </w:rPr>
          <w:fldChar w:fldCharType="separate"/>
        </w:r>
        <w:r>
          <w:rPr>
            <w:noProof/>
            <w:webHidden/>
          </w:rPr>
          <w:t>49</w:t>
        </w:r>
        <w:r>
          <w:rPr>
            <w:noProof/>
            <w:webHidden/>
          </w:rPr>
          <w:fldChar w:fldCharType="end"/>
        </w:r>
      </w:hyperlink>
    </w:p>
    <w:p w14:paraId="7AF05C5D" w14:textId="5930D801"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40" w:history="1">
        <w:r w:rsidRPr="007076D7">
          <w:rPr>
            <w:rStyle w:val="Hyperlink"/>
            <w:noProof/>
          </w:rPr>
          <w:t>Figura 23 – Arquivo Excel com todos os empréstimos</w:t>
        </w:r>
        <w:r>
          <w:rPr>
            <w:noProof/>
            <w:webHidden/>
          </w:rPr>
          <w:tab/>
        </w:r>
        <w:r>
          <w:rPr>
            <w:noProof/>
            <w:webHidden/>
          </w:rPr>
          <w:fldChar w:fldCharType="begin"/>
        </w:r>
        <w:r>
          <w:rPr>
            <w:noProof/>
            <w:webHidden/>
          </w:rPr>
          <w:instrText xml:space="preserve"> PAGEREF _Toc26739640 \h </w:instrText>
        </w:r>
        <w:r>
          <w:rPr>
            <w:noProof/>
            <w:webHidden/>
          </w:rPr>
        </w:r>
        <w:r>
          <w:rPr>
            <w:noProof/>
            <w:webHidden/>
          </w:rPr>
          <w:fldChar w:fldCharType="separate"/>
        </w:r>
        <w:r>
          <w:rPr>
            <w:noProof/>
            <w:webHidden/>
          </w:rPr>
          <w:t>49</w:t>
        </w:r>
        <w:r>
          <w:rPr>
            <w:noProof/>
            <w:webHidden/>
          </w:rPr>
          <w:fldChar w:fldCharType="end"/>
        </w:r>
      </w:hyperlink>
    </w:p>
    <w:p w14:paraId="721465F3" w14:textId="5FD9443E"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41" w:history="1">
        <w:r w:rsidRPr="007076D7">
          <w:rPr>
            <w:rStyle w:val="Hyperlink"/>
            <w:noProof/>
          </w:rPr>
          <w:t>Figura 24 – Página para adicionar um novo empréstimo</w:t>
        </w:r>
        <w:r>
          <w:rPr>
            <w:noProof/>
            <w:webHidden/>
          </w:rPr>
          <w:tab/>
        </w:r>
        <w:r>
          <w:rPr>
            <w:noProof/>
            <w:webHidden/>
          </w:rPr>
          <w:fldChar w:fldCharType="begin"/>
        </w:r>
        <w:r>
          <w:rPr>
            <w:noProof/>
            <w:webHidden/>
          </w:rPr>
          <w:instrText xml:space="preserve"> PAGEREF _Toc26739641 \h </w:instrText>
        </w:r>
        <w:r>
          <w:rPr>
            <w:noProof/>
            <w:webHidden/>
          </w:rPr>
        </w:r>
        <w:r>
          <w:rPr>
            <w:noProof/>
            <w:webHidden/>
          </w:rPr>
          <w:fldChar w:fldCharType="separate"/>
        </w:r>
        <w:r>
          <w:rPr>
            <w:noProof/>
            <w:webHidden/>
          </w:rPr>
          <w:t>50</w:t>
        </w:r>
        <w:r>
          <w:rPr>
            <w:noProof/>
            <w:webHidden/>
          </w:rPr>
          <w:fldChar w:fldCharType="end"/>
        </w:r>
      </w:hyperlink>
    </w:p>
    <w:p w14:paraId="13981962" w14:textId="0D906F4F"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42" w:history="1">
        <w:r w:rsidRPr="007076D7">
          <w:rPr>
            <w:rStyle w:val="Hyperlink"/>
            <w:noProof/>
          </w:rPr>
          <w:t>Figura 25 – Página para visualizar todos os estudantes</w:t>
        </w:r>
        <w:r>
          <w:rPr>
            <w:noProof/>
            <w:webHidden/>
          </w:rPr>
          <w:tab/>
        </w:r>
        <w:r>
          <w:rPr>
            <w:noProof/>
            <w:webHidden/>
          </w:rPr>
          <w:fldChar w:fldCharType="begin"/>
        </w:r>
        <w:r>
          <w:rPr>
            <w:noProof/>
            <w:webHidden/>
          </w:rPr>
          <w:instrText xml:space="preserve"> PAGEREF _Toc26739642 \h </w:instrText>
        </w:r>
        <w:r>
          <w:rPr>
            <w:noProof/>
            <w:webHidden/>
          </w:rPr>
        </w:r>
        <w:r>
          <w:rPr>
            <w:noProof/>
            <w:webHidden/>
          </w:rPr>
          <w:fldChar w:fldCharType="separate"/>
        </w:r>
        <w:r>
          <w:rPr>
            <w:noProof/>
            <w:webHidden/>
          </w:rPr>
          <w:t>51</w:t>
        </w:r>
        <w:r>
          <w:rPr>
            <w:noProof/>
            <w:webHidden/>
          </w:rPr>
          <w:fldChar w:fldCharType="end"/>
        </w:r>
      </w:hyperlink>
    </w:p>
    <w:p w14:paraId="4D12930D" w14:textId="00DC8F65"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43" w:history="1">
        <w:r w:rsidRPr="007076D7">
          <w:rPr>
            <w:rStyle w:val="Hyperlink"/>
            <w:noProof/>
          </w:rPr>
          <w:t>Figura 26 – Arquivo Excel com todos os estudantes</w:t>
        </w:r>
        <w:r>
          <w:rPr>
            <w:noProof/>
            <w:webHidden/>
          </w:rPr>
          <w:tab/>
        </w:r>
        <w:r>
          <w:rPr>
            <w:noProof/>
            <w:webHidden/>
          </w:rPr>
          <w:fldChar w:fldCharType="begin"/>
        </w:r>
        <w:r>
          <w:rPr>
            <w:noProof/>
            <w:webHidden/>
          </w:rPr>
          <w:instrText xml:space="preserve"> PAGEREF _Toc26739643 \h </w:instrText>
        </w:r>
        <w:r>
          <w:rPr>
            <w:noProof/>
            <w:webHidden/>
          </w:rPr>
        </w:r>
        <w:r>
          <w:rPr>
            <w:noProof/>
            <w:webHidden/>
          </w:rPr>
          <w:fldChar w:fldCharType="separate"/>
        </w:r>
        <w:r>
          <w:rPr>
            <w:noProof/>
            <w:webHidden/>
          </w:rPr>
          <w:t>51</w:t>
        </w:r>
        <w:r>
          <w:rPr>
            <w:noProof/>
            <w:webHidden/>
          </w:rPr>
          <w:fldChar w:fldCharType="end"/>
        </w:r>
      </w:hyperlink>
    </w:p>
    <w:p w14:paraId="5CA03A61" w14:textId="26F87D40"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44" w:history="1">
        <w:r w:rsidRPr="007076D7">
          <w:rPr>
            <w:rStyle w:val="Hyperlink"/>
            <w:noProof/>
          </w:rPr>
          <w:t xml:space="preserve">Figura 27 – Página </w:t>
        </w:r>
        <w:r w:rsidRPr="007076D7">
          <w:rPr>
            <w:rStyle w:val="Hyperlink"/>
            <w:i/>
            <w:iCs/>
            <w:noProof/>
          </w:rPr>
          <w:t>web</w:t>
        </w:r>
        <w:r w:rsidRPr="007076D7">
          <w:rPr>
            <w:rStyle w:val="Hyperlink"/>
            <w:noProof/>
          </w:rPr>
          <w:t xml:space="preserve"> para adicionar um novo estudante</w:t>
        </w:r>
        <w:r>
          <w:rPr>
            <w:noProof/>
            <w:webHidden/>
          </w:rPr>
          <w:tab/>
        </w:r>
        <w:r>
          <w:rPr>
            <w:noProof/>
            <w:webHidden/>
          </w:rPr>
          <w:fldChar w:fldCharType="begin"/>
        </w:r>
        <w:r>
          <w:rPr>
            <w:noProof/>
            <w:webHidden/>
          </w:rPr>
          <w:instrText xml:space="preserve"> PAGEREF _Toc26739644 \h </w:instrText>
        </w:r>
        <w:r>
          <w:rPr>
            <w:noProof/>
            <w:webHidden/>
          </w:rPr>
        </w:r>
        <w:r>
          <w:rPr>
            <w:noProof/>
            <w:webHidden/>
          </w:rPr>
          <w:fldChar w:fldCharType="separate"/>
        </w:r>
        <w:r>
          <w:rPr>
            <w:noProof/>
            <w:webHidden/>
          </w:rPr>
          <w:t>52</w:t>
        </w:r>
        <w:r>
          <w:rPr>
            <w:noProof/>
            <w:webHidden/>
          </w:rPr>
          <w:fldChar w:fldCharType="end"/>
        </w:r>
      </w:hyperlink>
    </w:p>
    <w:p w14:paraId="09EC8138" w14:textId="303F83CD"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45" w:history="1">
        <w:r w:rsidRPr="007076D7">
          <w:rPr>
            <w:rStyle w:val="Hyperlink"/>
            <w:noProof/>
          </w:rPr>
          <w:t xml:space="preserve">Figura 28 – Página </w:t>
        </w:r>
        <w:r w:rsidRPr="007076D7">
          <w:rPr>
            <w:rStyle w:val="Hyperlink"/>
            <w:i/>
            <w:iCs/>
            <w:noProof/>
          </w:rPr>
          <w:t>web</w:t>
        </w:r>
        <w:r w:rsidRPr="007076D7">
          <w:rPr>
            <w:rStyle w:val="Hyperlink"/>
            <w:noProof/>
          </w:rPr>
          <w:t xml:space="preserve"> para visualizar todos os equipamentos e kits</w:t>
        </w:r>
        <w:r>
          <w:rPr>
            <w:noProof/>
            <w:webHidden/>
          </w:rPr>
          <w:tab/>
        </w:r>
        <w:r>
          <w:rPr>
            <w:noProof/>
            <w:webHidden/>
          </w:rPr>
          <w:fldChar w:fldCharType="begin"/>
        </w:r>
        <w:r>
          <w:rPr>
            <w:noProof/>
            <w:webHidden/>
          </w:rPr>
          <w:instrText xml:space="preserve"> PAGEREF _Toc26739645 \h </w:instrText>
        </w:r>
        <w:r>
          <w:rPr>
            <w:noProof/>
            <w:webHidden/>
          </w:rPr>
        </w:r>
        <w:r>
          <w:rPr>
            <w:noProof/>
            <w:webHidden/>
          </w:rPr>
          <w:fldChar w:fldCharType="separate"/>
        </w:r>
        <w:r>
          <w:rPr>
            <w:noProof/>
            <w:webHidden/>
          </w:rPr>
          <w:t>53</w:t>
        </w:r>
        <w:r>
          <w:rPr>
            <w:noProof/>
            <w:webHidden/>
          </w:rPr>
          <w:fldChar w:fldCharType="end"/>
        </w:r>
      </w:hyperlink>
    </w:p>
    <w:p w14:paraId="5125FCFC" w14:textId="18A67220"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46" w:history="1">
        <w:r w:rsidRPr="007076D7">
          <w:rPr>
            <w:rStyle w:val="Hyperlink"/>
            <w:noProof/>
          </w:rPr>
          <w:t>Figura 29 – Arquivo Excel com todos os kits e equipamentos</w:t>
        </w:r>
        <w:r>
          <w:rPr>
            <w:noProof/>
            <w:webHidden/>
          </w:rPr>
          <w:tab/>
        </w:r>
        <w:r>
          <w:rPr>
            <w:noProof/>
            <w:webHidden/>
          </w:rPr>
          <w:fldChar w:fldCharType="begin"/>
        </w:r>
        <w:r>
          <w:rPr>
            <w:noProof/>
            <w:webHidden/>
          </w:rPr>
          <w:instrText xml:space="preserve"> PAGEREF _Toc26739646 \h </w:instrText>
        </w:r>
        <w:r>
          <w:rPr>
            <w:noProof/>
            <w:webHidden/>
          </w:rPr>
        </w:r>
        <w:r>
          <w:rPr>
            <w:noProof/>
            <w:webHidden/>
          </w:rPr>
          <w:fldChar w:fldCharType="separate"/>
        </w:r>
        <w:r>
          <w:rPr>
            <w:noProof/>
            <w:webHidden/>
          </w:rPr>
          <w:t>53</w:t>
        </w:r>
        <w:r>
          <w:rPr>
            <w:noProof/>
            <w:webHidden/>
          </w:rPr>
          <w:fldChar w:fldCharType="end"/>
        </w:r>
      </w:hyperlink>
    </w:p>
    <w:p w14:paraId="39673FDD" w14:textId="62D6CDE0"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47" w:history="1">
        <w:r w:rsidRPr="007076D7">
          <w:rPr>
            <w:rStyle w:val="Hyperlink"/>
            <w:noProof/>
          </w:rPr>
          <w:t xml:space="preserve">Figura 30 –  Página </w:t>
        </w:r>
        <w:r w:rsidRPr="007076D7">
          <w:rPr>
            <w:rStyle w:val="Hyperlink"/>
            <w:i/>
            <w:iCs/>
            <w:noProof/>
          </w:rPr>
          <w:t>web</w:t>
        </w:r>
        <w:r w:rsidRPr="007076D7">
          <w:rPr>
            <w:rStyle w:val="Hyperlink"/>
            <w:noProof/>
          </w:rPr>
          <w:t xml:space="preserve"> para adicionar um novo kit ou equipamento</w:t>
        </w:r>
        <w:r>
          <w:rPr>
            <w:noProof/>
            <w:webHidden/>
          </w:rPr>
          <w:tab/>
        </w:r>
        <w:r>
          <w:rPr>
            <w:noProof/>
            <w:webHidden/>
          </w:rPr>
          <w:fldChar w:fldCharType="begin"/>
        </w:r>
        <w:r>
          <w:rPr>
            <w:noProof/>
            <w:webHidden/>
          </w:rPr>
          <w:instrText xml:space="preserve"> PAGEREF _Toc26739647 \h </w:instrText>
        </w:r>
        <w:r>
          <w:rPr>
            <w:noProof/>
            <w:webHidden/>
          </w:rPr>
        </w:r>
        <w:r>
          <w:rPr>
            <w:noProof/>
            <w:webHidden/>
          </w:rPr>
          <w:fldChar w:fldCharType="separate"/>
        </w:r>
        <w:r>
          <w:rPr>
            <w:noProof/>
            <w:webHidden/>
          </w:rPr>
          <w:t>54</w:t>
        </w:r>
        <w:r>
          <w:rPr>
            <w:noProof/>
            <w:webHidden/>
          </w:rPr>
          <w:fldChar w:fldCharType="end"/>
        </w:r>
      </w:hyperlink>
    </w:p>
    <w:p w14:paraId="4909E5D7" w14:textId="4CB8D18B"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48" w:history="1">
        <w:r w:rsidRPr="007076D7">
          <w:rPr>
            <w:rStyle w:val="Hyperlink"/>
            <w:noProof/>
          </w:rPr>
          <w:t xml:space="preserve">Figura 31 – Página </w:t>
        </w:r>
        <w:r w:rsidRPr="007076D7">
          <w:rPr>
            <w:rStyle w:val="Hyperlink"/>
            <w:i/>
            <w:iCs/>
            <w:noProof/>
          </w:rPr>
          <w:t>web</w:t>
        </w:r>
        <w:r w:rsidRPr="007076D7">
          <w:rPr>
            <w:rStyle w:val="Hyperlink"/>
            <w:noProof/>
          </w:rPr>
          <w:t xml:space="preserve"> para criar vínculo entre o estudante e o equipamento ou kit</w:t>
        </w:r>
        <w:r>
          <w:rPr>
            <w:noProof/>
            <w:webHidden/>
          </w:rPr>
          <w:tab/>
        </w:r>
        <w:r>
          <w:rPr>
            <w:noProof/>
            <w:webHidden/>
          </w:rPr>
          <w:fldChar w:fldCharType="begin"/>
        </w:r>
        <w:r>
          <w:rPr>
            <w:noProof/>
            <w:webHidden/>
          </w:rPr>
          <w:instrText xml:space="preserve"> PAGEREF _Toc26739648 \h </w:instrText>
        </w:r>
        <w:r>
          <w:rPr>
            <w:noProof/>
            <w:webHidden/>
          </w:rPr>
        </w:r>
        <w:r>
          <w:rPr>
            <w:noProof/>
            <w:webHidden/>
          </w:rPr>
          <w:fldChar w:fldCharType="separate"/>
        </w:r>
        <w:r>
          <w:rPr>
            <w:noProof/>
            <w:webHidden/>
          </w:rPr>
          <w:t>55</w:t>
        </w:r>
        <w:r>
          <w:rPr>
            <w:noProof/>
            <w:webHidden/>
          </w:rPr>
          <w:fldChar w:fldCharType="end"/>
        </w:r>
      </w:hyperlink>
    </w:p>
    <w:p w14:paraId="1BC339CE" w14:textId="14DBFF35"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49" w:history="1">
        <w:r w:rsidRPr="007076D7">
          <w:rPr>
            <w:rStyle w:val="Hyperlink"/>
            <w:noProof/>
          </w:rPr>
          <w:t>Figura 32 – Fazendo login em uma conta administrativa</w:t>
        </w:r>
        <w:r>
          <w:rPr>
            <w:noProof/>
            <w:webHidden/>
          </w:rPr>
          <w:tab/>
        </w:r>
        <w:r>
          <w:rPr>
            <w:noProof/>
            <w:webHidden/>
          </w:rPr>
          <w:fldChar w:fldCharType="begin"/>
        </w:r>
        <w:r>
          <w:rPr>
            <w:noProof/>
            <w:webHidden/>
          </w:rPr>
          <w:instrText xml:space="preserve"> PAGEREF _Toc26739649 \h </w:instrText>
        </w:r>
        <w:r>
          <w:rPr>
            <w:noProof/>
            <w:webHidden/>
          </w:rPr>
        </w:r>
        <w:r>
          <w:rPr>
            <w:noProof/>
            <w:webHidden/>
          </w:rPr>
          <w:fldChar w:fldCharType="separate"/>
        </w:r>
        <w:r>
          <w:rPr>
            <w:noProof/>
            <w:webHidden/>
          </w:rPr>
          <w:t>55</w:t>
        </w:r>
        <w:r>
          <w:rPr>
            <w:noProof/>
            <w:webHidden/>
          </w:rPr>
          <w:fldChar w:fldCharType="end"/>
        </w:r>
      </w:hyperlink>
    </w:p>
    <w:p w14:paraId="2B8D5F5D" w14:textId="03AF2BD2"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50" w:history="1">
        <w:r w:rsidRPr="007076D7">
          <w:rPr>
            <w:rStyle w:val="Hyperlink"/>
            <w:noProof/>
          </w:rPr>
          <w:t>Figura 33 – Apertando em ‘Ler Código de Barras’ no menu de navegação</w:t>
        </w:r>
        <w:r>
          <w:rPr>
            <w:noProof/>
            <w:webHidden/>
          </w:rPr>
          <w:tab/>
        </w:r>
        <w:r>
          <w:rPr>
            <w:noProof/>
            <w:webHidden/>
          </w:rPr>
          <w:fldChar w:fldCharType="begin"/>
        </w:r>
        <w:r>
          <w:rPr>
            <w:noProof/>
            <w:webHidden/>
          </w:rPr>
          <w:instrText xml:space="preserve"> PAGEREF _Toc26739650 \h </w:instrText>
        </w:r>
        <w:r>
          <w:rPr>
            <w:noProof/>
            <w:webHidden/>
          </w:rPr>
        </w:r>
        <w:r>
          <w:rPr>
            <w:noProof/>
            <w:webHidden/>
          </w:rPr>
          <w:fldChar w:fldCharType="separate"/>
        </w:r>
        <w:r>
          <w:rPr>
            <w:noProof/>
            <w:webHidden/>
          </w:rPr>
          <w:t>56</w:t>
        </w:r>
        <w:r>
          <w:rPr>
            <w:noProof/>
            <w:webHidden/>
          </w:rPr>
          <w:fldChar w:fldCharType="end"/>
        </w:r>
      </w:hyperlink>
    </w:p>
    <w:p w14:paraId="69905038" w14:textId="24C7BCA6"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51" w:history="1">
        <w:r w:rsidRPr="007076D7">
          <w:rPr>
            <w:rStyle w:val="Hyperlink"/>
            <w:noProof/>
          </w:rPr>
          <w:t>Figura 34 – Procedimentos para ler a matrícula do estudante através do código de barras: 1)Apertar no botão ‘Start’ no título ‘</w:t>
        </w:r>
        <w:r w:rsidRPr="007076D7">
          <w:rPr>
            <w:rStyle w:val="Hyperlink"/>
            <w:i/>
            <w:iCs/>
            <w:noProof/>
          </w:rPr>
          <w:t>Scan Barcode From Student ID</w:t>
        </w:r>
        <w:r w:rsidRPr="007076D7">
          <w:rPr>
            <w:rStyle w:val="Hyperlink"/>
            <w:noProof/>
          </w:rPr>
          <w:t>’; 2) Posicionar a câmera no código de barras do aluno; e 3) Apertar ‘</w:t>
        </w:r>
        <w:r w:rsidRPr="007076D7">
          <w:rPr>
            <w:rStyle w:val="Hyperlink"/>
            <w:i/>
            <w:iCs/>
            <w:noProof/>
          </w:rPr>
          <w:t>Ok</w:t>
        </w:r>
        <w:r w:rsidRPr="007076D7">
          <w:rPr>
            <w:rStyle w:val="Hyperlink"/>
            <w:noProof/>
          </w:rPr>
          <w:t xml:space="preserve">’ na janela de </w:t>
        </w:r>
        <w:r w:rsidRPr="007076D7">
          <w:rPr>
            <w:rStyle w:val="Hyperlink"/>
            <w:i/>
            <w:iCs/>
            <w:noProof/>
          </w:rPr>
          <w:t>Pop-up</w:t>
        </w:r>
        <w:r w:rsidRPr="007076D7">
          <w:rPr>
            <w:rStyle w:val="Hyperlink"/>
            <w:noProof/>
          </w:rPr>
          <w:t xml:space="preserve"> que aparece caso o código for correto.</w:t>
        </w:r>
        <w:r>
          <w:rPr>
            <w:noProof/>
            <w:webHidden/>
          </w:rPr>
          <w:tab/>
        </w:r>
        <w:r>
          <w:rPr>
            <w:noProof/>
            <w:webHidden/>
          </w:rPr>
          <w:fldChar w:fldCharType="begin"/>
        </w:r>
        <w:r>
          <w:rPr>
            <w:noProof/>
            <w:webHidden/>
          </w:rPr>
          <w:instrText xml:space="preserve"> PAGEREF _Toc26739651 \h </w:instrText>
        </w:r>
        <w:r>
          <w:rPr>
            <w:noProof/>
            <w:webHidden/>
          </w:rPr>
        </w:r>
        <w:r>
          <w:rPr>
            <w:noProof/>
            <w:webHidden/>
          </w:rPr>
          <w:fldChar w:fldCharType="separate"/>
        </w:r>
        <w:r>
          <w:rPr>
            <w:noProof/>
            <w:webHidden/>
          </w:rPr>
          <w:t>57</w:t>
        </w:r>
        <w:r>
          <w:rPr>
            <w:noProof/>
            <w:webHidden/>
          </w:rPr>
          <w:fldChar w:fldCharType="end"/>
        </w:r>
      </w:hyperlink>
    </w:p>
    <w:p w14:paraId="60626196" w14:textId="1483BA89"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52" w:history="1">
        <w:r w:rsidRPr="007076D7">
          <w:rPr>
            <w:rStyle w:val="Hyperlink"/>
            <w:noProof/>
          </w:rPr>
          <w:t>Figura 35 – Procedimentos para ler a matrícula do estudante através do código de barras: 1)Aperta no Botão ‘Start’ no título ‘</w:t>
        </w:r>
        <w:r w:rsidRPr="007076D7">
          <w:rPr>
            <w:rStyle w:val="Hyperlink"/>
            <w:i/>
            <w:iCs/>
            <w:noProof/>
          </w:rPr>
          <w:t>Scan Barcode From Equipament</w:t>
        </w:r>
        <w:r w:rsidRPr="007076D7">
          <w:rPr>
            <w:rStyle w:val="Hyperlink"/>
            <w:noProof/>
          </w:rPr>
          <w:t>’; 2) Posicionar a câmera no código de barras do equipamento ou kit; e 3) Apertar ‘Ok’ na janela de Pop-up que apareceu caso for correto</w:t>
        </w:r>
        <w:r>
          <w:rPr>
            <w:noProof/>
            <w:webHidden/>
          </w:rPr>
          <w:tab/>
        </w:r>
        <w:r>
          <w:rPr>
            <w:noProof/>
            <w:webHidden/>
          </w:rPr>
          <w:fldChar w:fldCharType="begin"/>
        </w:r>
        <w:r>
          <w:rPr>
            <w:noProof/>
            <w:webHidden/>
          </w:rPr>
          <w:instrText xml:space="preserve"> PAGEREF _Toc26739652 \h </w:instrText>
        </w:r>
        <w:r>
          <w:rPr>
            <w:noProof/>
            <w:webHidden/>
          </w:rPr>
        </w:r>
        <w:r>
          <w:rPr>
            <w:noProof/>
            <w:webHidden/>
          </w:rPr>
          <w:fldChar w:fldCharType="separate"/>
        </w:r>
        <w:r>
          <w:rPr>
            <w:noProof/>
            <w:webHidden/>
          </w:rPr>
          <w:t>58</w:t>
        </w:r>
        <w:r>
          <w:rPr>
            <w:noProof/>
            <w:webHidden/>
          </w:rPr>
          <w:fldChar w:fldCharType="end"/>
        </w:r>
      </w:hyperlink>
    </w:p>
    <w:p w14:paraId="3946B140" w14:textId="74CEC676"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53" w:history="1">
        <w:r w:rsidRPr="007076D7">
          <w:rPr>
            <w:rStyle w:val="Hyperlink"/>
            <w:noProof/>
          </w:rPr>
          <w:t>Figura 36 – Confirmar o empréstimo</w:t>
        </w:r>
        <w:r>
          <w:rPr>
            <w:noProof/>
            <w:webHidden/>
          </w:rPr>
          <w:tab/>
        </w:r>
        <w:r>
          <w:rPr>
            <w:noProof/>
            <w:webHidden/>
          </w:rPr>
          <w:fldChar w:fldCharType="begin"/>
        </w:r>
        <w:r>
          <w:rPr>
            <w:noProof/>
            <w:webHidden/>
          </w:rPr>
          <w:instrText xml:space="preserve"> PAGEREF _Toc26739653 \h </w:instrText>
        </w:r>
        <w:r>
          <w:rPr>
            <w:noProof/>
            <w:webHidden/>
          </w:rPr>
        </w:r>
        <w:r>
          <w:rPr>
            <w:noProof/>
            <w:webHidden/>
          </w:rPr>
          <w:fldChar w:fldCharType="separate"/>
        </w:r>
        <w:r>
          <w:rPr>
            <w:noProof/>
            <w:webHidden/>
          </w:rPr>
          <w:t>59</w:t>
        </w:r>
        <w:r>
          <w:rPr>
            <w:noProof/>
            <w:webHidden/>
          </w:rPr>
          <w:fldChar w:fldCharType="end"/>
        </w:r>
      </w:hyperlink>
    </w:p>
    <w:p w14:paraId="680AC475" w14:textId="04077953"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54" w:history="1">
        <w:r w:rsidRPr="007076D7">
          <w:rPr>
            <w:rStyle w:val="Hyperlink"/>
            <w:noProof/>
          </w:rPr>
          <w:t>Figura 37 – Pesquisando o nome do aluno no banco de dados para fazer o empréstimo</w:t>
        </w:r>
        <w:r>
          <w:rPr>
            <w:noProof/>
            <w:webHidden/>
          </w:rPr>
          <w:tab/>
        </w:r>
        <w:r>
          <w:rPr>
            <w:noProof/>
            <w:webHidden/>
          </w:rPr>
          <w:fldChar w:fldCharType="begin"/>
        </w:r>
        <w:r>
          <w:rPr>
            <w:noProof/>
            <w:webHidden/>
          </w:rPr>
          <w:instrText xml:space="preserve"> PAGEREF _Toc26739654 \h </w:instrText>
        </w:r>
        <w:r>
          <w:rPr>
            <w:noProof/>
            <w:webHidden/>
          </w:rPr>
        </w:r>
        <w:r>
          <w:rPr>
            <w:noProof/>
            <w:webHidden/>
          </w:rPr>
          <w:fldChar w:fldCharType="separate"/>
        </w:r>
        <w:r>
          <w:rPr>
            <w:noProof/>
            <w:webHidden/>
          </w:rPr>
          <w:t>59</w:t>
        </w:r>
        <w:r>
          <w:rPr>
            <w:noProof/>
            <w:webHidden/>
          </w:rPr>
          <w:fldChar w:fldCharType="end"/>
        </w:r>
      </w:hyperlink>
    </w:p>
    <w:p w14:paraId="001F9F0A" w14:textId="3D49AB48"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55" w:history="1">
        <w:r w:rsidRPr="007076D7">
          <w:rPr>
            <w:rStyle w:val="Hyperlink"/>
            <w:noProof/>
          </w:rPr>
          <w:t>Figura 38 – Circuito que estará situado nos equipamentos com o módulo GPS</w:t>
        </w:r>
        <w:r>
          <w:rPr>
            <w:noProof/>
            <w:webHidden/>
          </w:rPr>
          <w:tab/>
        </w:r>
        <w:r>
          <w:rPr>
            <w:noProof/>
            <w:webHidden/>
          </w:rPr>
          <w:fldChar w:fldCharType="begin"/>
        </w:r>
        <w:r>
          <w:rPr>
            <w:noProof/>
            <w:webHidden/>
          </w:rPr>
          <w:instrText xml:space="preserve"> PAGEREF _Toc26739655 \h </w:instrText>
        </w:r>
        <w:r>
          <w:rPr>
            <w:noProof/>
            <w:webHidden/>
          </w:rPr>
        </w:r>
        <w:r>
          <w:rPr>
            <w:noProof/>
            <w:webHidden/>
          </w:rPr>
          <w:fldChar w:fldCharType="separate"/>
        </w:r>
        <w:r>
          <w:rPr>
            <w:noProof/>
            <w:webHidden/>
          </w:rPr>
          <w:t>61</w:t>
        </w:r>
        <w:r>
          <w:rPr>
            <w:noProof/>
            <w:webHidden/>
          </w:rPr>
          <w:fldChar w:fldCharType="end"/>
        </w:r>
      </w:hyperlink>
    </w:p>
    <w:p w14:paraId="5824F0A3" w14:textId="6EA6DFE3"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56" w:history="1">
        <w:r w:rsidRPr="007076D7">
          <w:rPr>
            <w:rStyle w:val="Hyperlink"/>
            <w:noProof/>
          </w:rPr>
          <w:t>Figura 39 – Circuito que ficará ligado a um computador recebendo os dados de localização e mandando para o banco de dados</w:t>
        </w:r>
        <w:r>
          <w:rPr>
            <w:noProof/>
            <w:webHidden/>
          </w:rPr>
          <w:tab/>
        </w:r>
        <w:r>
          <w:rPr>
            <w:noProof/>
            <w:webHidden/>
          </w:rPr>
          <w:fldChar w:fldCharType="begin"/>
        </w:r>
        <w:r>
          <w:rPr>
            <w:noProof/>
            <w:webHidden/>
          </w:rPr>
          <w:instrText xml:space="preserve"> PAGEREF _Toc26739656 \h </w:instrText>
        </w:r>
        <w:r>
          <w:rPr>
            <w:noProof/>
            <w:webHidden/>
          </w:rPr>
        </w:r>
        <w:r>
          <w:rPr>
            <w:noProof/>
            <w:webHidden/>
          </w:rPr>
          <w:fldChar w:fldCharType="separate"/>
        </w:r>
        <w:r>
          <w:rPr>
            <w:noProof/>
            <w:webHidden/>
          </w:rPr>
          <w:t>61</w:t>
        </w:r>
        <w:r>
          <w:rPr>
            <w:noProof/>
            <w:webHidden/>
          </w:rPr>
          <w:fldChar w:fldCharType="end"/>
        </w:r>
      </w:hyperlink>
    </w:p>
    <w:p w14:paraId="1C308B4A" w14:textId="02556B68"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57" w:history="1">
        <w:r w:rsidRPr="007076D7">
          <w:rPr>
            <w:rStyle w:val="Hyperlink"/>
            <w:noProof/>
          </w:rPr>
          <w:t>Figura 40 – Sensor GPS utilizado</w:t>
        </w:r>
        <w:r>
          <w:rPr>
            <w:noProof/>
            <w:webHidden/>
          </w:rPr>
          <w:tab/>
        </w:r>
        <w:r>
          <w:rPr>
            <w:noProof/>
            <w:webHidden/>
          </w:rPr>
          <w:fldChar w:fldCharType="begin"/>
        </w:r>
        <w:r>
          <w:rPr>
            <w:noProof/>
            <w:webHidden/>
          </w:rPr>
          <w:instrText xml:space="preserve"> PAGEREF _Toc26739657 \h </w:instrText>
        </w:r>
        <w:r>
          <w:rPr>
            <w:noProof/>
            <w:webHidden/>
          </w:rPr>
        </w:r>
        <w:r>
          <w:rPr>
            <w:noProof/>
            <w:webHidden/>
          </w:rPr>
          <w:fldChar w:fldCharType="separate"/>
        </w:r>
        <w:r>
          <w:rPr>
            <w:noProof/>
            <w:webHidden/>
          </w:rPr>
          <w:t>62</w:t>
        </w:r>
        <w:r>
          <w:rPr>
            <w:noProof/>
            <w:webHidden/>
          </w:rPr>
          <w:fldChar w:fldCharType="end"/>
        </w:r>
      </w:hyperlink>
    </w:p>
    <w:p w14:paraId="0D5C513B" w14:textId="35A3EB1F"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58" w:history="1">
        <w:r w:rsidRPr="007076D7">
          <w:rPr>
            <w:rStyle w:val="Hyperlink"/>
            <w:noProof/>
          </w:rPr>
          <w:t xml:space="preserve">Figura 41 – Conectando COM3 e COM4 virtualmente com </w:t>
        </w:r>
        <w:r w:rsidRPr="007076D7">
          <w:rPr>
            <w:rStyle w:val="Hyperlink"/>
            <w:i/>
            <w:iCs/>
            <w:noProof/>
          </w:rPr>
          <w:t>Virtual Serial Port Driver</w:t>
        </w:r>
        <w:r>
          <w:rPr>
            <w:noProof/>
            <w:webHidden/>
          </w:rPr>
          <w:tab/>
        </w:r>
        <w:r>
          <w:rPr>
            <w:noProof/>
            <w:webHidden/>
          </w:rPr>
          <w:fldChar w:fldCharType="begin"/>
        </w:r>
        <w:r>
          <w:rPr>
            <w:noProof/>
            <w:webHidden/>
          </w:rPr>
          <w:instrText xml:space="preserve"> PAGEREF _Toc26739658 \h </w:instrText>
        </w:r>
        <w:r>
          <w:rPr>
            <w:noProof/>
            <w:webHidden/>
          </w:rPr>
        </w:r>
        <w:r>
          <w:rPr>
            <w:noProof/>
            <w:webHidden/>
          </w:rPr>
          <w:fldChar w:fldCharType="separate"/>
        </w:r>
        <w:r>
          <w:rPr>
            <w:noProof/>
            <w:webHidden/>
          </w:rPr>
          <w:t>63</w:t>
        </w:r>
        <w:r>
          <w:rPr>
            <w:noProof/>
            <w:webHidden/>
          </w:rPr>
          <w:fldChar w:fldCharType="end"/>
        </w:r>
      </w:hyperlink>
    </w:p>
    <w:p w14:paraId="29A4F284" w14:textId="4F3174B1"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59" w:history="1">
        <w:r w:rsidRPr="007076D7">
          <w:rPr>
            <w:rStyle w:val="Hyperlink"/>
            <w:noProof/>
          </w:rPr>
          <w:t xml:space="preserve">Figura 42 – Conectando COM1 e COM2 virtualmente com </w:t>
        </w:r>
        <w:r w:rsidRPr="007076D7">
          <w:rPr>
            <w:rStyle w:val="Hyperlink"/>
            <w:i/>
            <w:iCs/>
            <w:noProof/>
          </w:rPr>
          <w:t>Virtual Serial Port Driver</w:t>
        </w:r>
        <w:r>
          <w:rPr>
            <w:noProof/>
            <w:webHidden/>
          </w:rPr>
          <w:tab/>
        </w:r>
        <w:r>
          <w:rPr>
            <w:noProof/>
            <w:webHidden/>
          </w:rPr>
          <w:fldChar w:fldCharType="begin"/>
        </w:r>
        <w:r>
          <w:rPr>
            <w:noProof/>
            <w:webHidden/>
          </w:rPr>
          <w:instrText xml:space="preserve"> PAGEREF _Toc26739659 \h </w:instrText>
        </w:r>
        <w:r>
          <w:rPr>
            <w:noProof/>
            <w:webHidden/>
          </w:rPr>
        </w:r>
        <w:r>
          <w:rPr>
            <w:noProof/>
            <w:webHidden/>
          </w:rPr>
          <w:fldChar w:fldCharType="separate"/>
        </w:r>
        <w:r>
          <w:rPr>
            <w:noProof/>
            <w:webHidden/>
          </w:rPr>
          <w:t>64</w:t>
        </w:r>
        <w:r>
          <w:rPr>
            <w:noProof/>
            <w:webHidden/>
          </w:rPr>
          <w:fldChar w:fldCharType="end"/>
        </w:r>
      </w:hyperlink>
    </w:p>
    <w:p w14:paraId="37F880A1" w14:textId="16DF1D44"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60" w:history="1">
        <w:r w:rsidRPr="007076D7">
          <w:rPr>
            <w:rStyle w:val="Hyperlink"/>
            <w:noProof/>
          </w:rPr>
          <w:t>Figura 43 – Interface do Prompt quando executa o script enquanto a simula o circuito</w:t>
        </w:r>
        <w:r>
          <w:rPr>
            <w:noProof/>
            <w:webHidden/>
          </w:rPr>
          <w:tab/>
        </w:r>
        <w:r>
          <w:rPr>
            <w:noProof/>
            <w:webHidden/>
          </w:rPr>
          <w:fldChar w:fldCharType="begin"/>
        </w:r>
        <w:r>
          <w:rPr>
            <w:noProof/>
            <w:webHidden/>
          </w:rPr>
          <w:instrText xml:space="preserve"> PAGEREF _Toc26739660 \h </w:instrText>
        </w:r>
        <w:r>
          <w:rPr>
            <w:noProof/>
            <w:webHidden/>
          </w:rPr>
        </w:r>
        <w:r>
          <w:rPr>
            <w:noProof/>
            <w:webHidden/>
          </w:rPr>
          <w:fldChar w:fldCharType="separate"/>
        </w:r>
        <w:r>
          <w:rPr>
            <w:noProof/>
            <w:webHidden/>
          </w:rPr>
          <w:t>65</w:t>
        </w:r>
        <w:r>
          <w:rPr>
            <w:noProof/>
            <w:webHidden/>
          </w:rPr>
          <w:fldChar w:fldCharType="end"/>
        </w:r>
      </w:hyperlink>
    </w:p>
    <w:p w14:paraId="536B6FB0" w14:textId="4C25390A"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61" w:history="1">
        <w:r w:rsidRPr="007076D7">
          <w:rPr>
            <w:rStyle w:val="Hyperlink"/>
            <w:noProof/>
          </w:rPr>
          <w:t>Figura 44 – Dados inseridos no banco</w:t>
        </w:r>
        <w:r>
          <w:rPr>
            <w:noProof/>
            <w:webHidden/>
          </w:rPr>
          <w:tab/>
        </w:r>
        <w:r>
          <w:rPr>
            <w:noProof/>
            <w:webHidden/>
          </w:rPr>
          <w:fldChar w:fldCharType="begin"/>
        </w:r>
        <w:r>
          <w:rPr>
            <w:noProof/>
            <w:webHidden/>
          </w:rPr>
          <w:instrText xml:space="preserve"> PAGEREF _Toc26739661 \h </w:instrText>
        </w:r>
        <w:r>
          <w:rPr>
            <w:noProof/>
            <w:webHidden/>
          </w:rPr>
        </w:r>
        <w:r>
          <w:rPr>
            <w:noProof/>
            <w:webHidden/>
          </w:rPr>
          <w:fldChar w:fldCharType="separate"/>
        </w:r>
        <w:r>
          <w:rPr>
            <w:noProof/>
            <w:webHidden/>
          </w:rPr>
          <w:t>65</w:t>
        </w:r>
        <w:r>
          <w:rPr>
            <w:noProof/>
            <w:webHidden/>
          </w:rPr>
          <w:fldChar w:fldCharType="end"/>
        </w:r>
      </w:hyperlink>
    </w:p>
    <w:p w14:paraId="5BA88C8D" w14:textId="6AB2862F"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62" w:history="1">
        <w:r w:rsidRPr="007076D7">
          <w:rPr>
            <w:rStyle w:val="Hyperlink"/>
            <w:noProof/>
          </w:rPr>
          <w:t>Figura 45 – Esquemático do circuito eletrônico do autoatendimento</w:t>
        </w:r>
        <w:r>
          <w:rPr>
            <w:noProof/>
            <w:webHidden/>
          </w:rPr>
          <w:tab/>
        </w:r>
        <w:r>
          <w:rPr>
            <w:noProof/>
            <w:webHidden/>
          </w:rPr>
          <w:fldChar w:fldCharType="begin"/>
        </w:r>
        <w:r>
          <w:rPr>
            <w:noProof/>
            <w:webHidden/>
          </w:rPr>
          <w:instrText xml:space="preserve"> PAGEREF _Toc26739662 \h </w:instrText>
        </w:r>
        <w:r>
          <w:rPr>
            <w:noProof/>
            <w:webHidden/>
          </w:rPr>
        </w:r>
        <w:r>
          <w:rPr>
            <w:noProof/>
            <w:webHidden/>
          </w:rPr>
          <w:fldChar w:fldCharType="separate"/>
        </w:r>
        <w:r>
          <w:rPr>
            <w:noProof/>
            <w:webHidden/>
          </w:rPr>
          <w:t>66</w:t>
        </w:r>
        <w:r>
          <w:rPr>
            <w:noProof/>
            <w:webHidden/>
          </w:rPr>
          <w:fldChar w:fldCharType="end"/>
        </w:r>
      </w:hyperlink>
    </w:p>
    <w:p w14:paraId="6C24E05A" w14:textId="7706C472"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63" w:history="1">
        <w:r w:rsidRPr="007076D7">
          <w:rPr>
            <w:rStyle w:val="Hyperlink"/>
            <w:noProof/>
          </w:rPr>
          <w:t>Figura 46 – Página para adicionar um novo empréstimo para ser utilizado no ‘autoatendimento’</w:t>
        </w:r>
        <w:r>
          <w:rPr>
            <w:noProof/>
            <w:webHidden/>
          </w:rPr>
          <w:tab/>
        </w:r>
        <w:r>
          <w:rPr>
            <w:noProof/>
            <w:webHidden/>
          </w:rPr>
          <w:fldChar w:fldCharType="begin"/>
        </w:r>
        <w:r>
          <w:rPr>
            <w:noProof/>
            <w:webHidden/>
          </w:rPr>
          <w:instrText xml:space="preserve"> PAGEREF _Toc26739663 \h </w:instrText>
        </w:r>
        <w:r>
          <w:rPr>
            <w:noProof/>
            <w:webHidden/>
          </w:rPr>
        </w:r>
        <w:r>
          <w:rPr>
            <w:noProof/>
            <w:webHidden/>
          </w:rPr>
          <w:fldChar w:fldCharType="separate"/>
        </w:r>
        <w:r>
          <w:rPr>
            <w:noProof/>
            <w:webHidden/>
          </w:rPr>
          <w:t>67</w:t>
        </w:r>
        <w:r>
          <w:rPr>
            <w:noProof/>
            <w:webHidden/>
          </w:rPr>
          <w:fldChar w:fldCharType="end"/>
        </w:r>
      </w:hyperlink>
    </w:p>
    <w:p w14:paraId="5DBFC272" w14:textId="50E91CDE"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64" w:history="1">
        <w:r w:rsidRPr="007076D7">
          <w:rPr>
            <w:rStyle w:val="Hyperlink"/>
            <w:noProof/>
          </w:rPr>
          <w:t>Figura 47 – Página inicial com próximos empréstimo daqui 2 horas</w:t>
        </w:r>
        <w:r>
          <w:rPr>
            <w:noProof/>
            <w:webHidden/>
          </w:rPr>
          <w:tab/>
        </w:r>
        <w:r>
          <w:rPr>
            <w:noProof/>
            <w:webHidden/>
          </w:rPr>
          <w:fldChar w:fldCharType="begin"/>
        </w:r>
        <w:r>
          <w:rPr>
            <w:noProof/>
            <w:webHidden/>
          </w:rPr>
          <w:instrText xml:space="preserve"> PAGEREF _Toc26739664 \h </w:instrText>
        </w:r>
        <w:r>
          <w:rPr>
            <w:noProof/>
            <w:webHidden/>
          </w:rPr>
        </w:r>
        <w:r>
          <w:rPr>
            <w:noProof/>
            <w:webHidden/>
          </w:rPr>
          <w:fldChar w:fldCharType="separate"/>
        </w:r>
        <w:r>
          <w:rPr>
            <w:noProof/>
            <w:webHidden/>
          </w:rPr>
          <w:t>67</w:t>
        </w:r>
        <w:r>
          <w:rPr>
            <w:noProof/>
            <w:webHidden/>
          </w:rPr>
          <w:fldChar w:fldCharType="end"/>
        </w:r>
      </w:hyperlink>
    </w:p>
    <w:p w14:paraId="20938308" w14:textId="74244D54" w:rsidR="00076038" w:rsidRDefault="00076038">
      <w:pPr>
        <w:pStyle w:val="ndicedeilustraes"/>
        <w:tabs>
          <w:tab w:val="right" w:leader="dot" w:pos="9062"/>
        </w:tabs>
        <w:rPr>
          <w:rFonts w:asciiTheme="minorHAnsi" w:eastAsiaTheme="minorEastAsia" w:hAnsiTheme="minorHAnsi" w:cstheme="minorBidi"/>
          <w:noProof/>
          <w:sz w:val="22"/>
          <w:szCs w:val="22"/>
        </w:rPr>
      </w:pPr>
      <w:hyperlink w:anchor="_Toc26739665" w:history="1">
        <w:r w:rsidRPr="007076D7">
          <w:rPr>
            <w:rStyle w:val="Hyperlink"/>
            <w:noProof/>
          </w:rPr>
          <w:t>Figura 48 – Página direcionada logo depois que é apertado em ‘</w:t>
        </w:r>
        <w:r w:rsidRPr="007076D7">
          <w:rPr>
            <w:rStyle w:val="Hyperlink"/>
            <w:i/>
            <w:iCs/>
            <w:noProof/>
          </w:rPr>
          <w:t>Get</w:t>
        </w:r>
        <w:r w:rsidRPr="007076D7">
          <w:rPr>
            <w:rStyle w:val="Hyperlink"/>
            <w:noProof/>
          </w:rPr>
          <w:t>’</w:t>
        </w:r>
        <w:r>
          <w:rPr>
            <w:noProof/>
            <w:webHidden/>
          </w:rPr>
          <w:tab/>
        </w:r>
        <w:r>
          <w:rPr>
            <w:noProof/>
            <w:webHidden/>
          </w:rPr>
          <w:fldChar w:fldCharType="begin"/>
        </w:r>
        <w:r>
          <w:rPr>
            <w:noProof/>
            <w:webHidden/>
          </w:rPr>
          <w:instrText xml:space="preserve"> PAGEREF _Toc26739665 \h </w:instrText>
        </w:r>
        <w:r>
          <w:rPr>
            <w:noProof/>
            <w:webHidden/>
          </w:rPr>
        </w:r>
        <w:r>
          <w:rPr>
            <w:noProof/>
            <w:webHidden/>
          </w:rPr>
          <w:fldChar w:fldCharType="separate"/>
        </w:r>
        <w:r>
          <w:rPr>
            <w:noProof/>
            <w:webHidden/>
          </w:rPr>
          <w:t>68</w:t>
        </w:r>
        <w:r>
          <w:rPr>
            <w:noProof/>
            <w:webHidden/>
          </w:rPr>
          <w:fldChar w:fldCharType="end"/>
        </w:r>
      </w:hyperlink>
    </w:p>
    <w:p w14:paraId="640ECB82" w14:textId="561687CC" w:rsidR="00713B9E" w:rsidRDefault="009A2D0E">
      <w:pPr>
        <w:pStyle w:val="Ttulo5"/>
        <w:ind w:left="113"/>
        <w:jc w:val="center"/>
        <w:rPr>
          <w:b w:val="0"/>
        </w:rPr>
      </w:pPr>
      <w:r>
        <w:rPr>
          <w:b w:val="0"/>
        </w:rPr>
        <w:fldChar w:fldCharType="end"/>
      </w:r>
    </w:p>
    <w:p w14:paraId="694236FA" w14:textId="4ECFA971" w:rsidR="00CC38B9" w:rsidRDefault="00713B9E" w:rsidP="00934AE2">
      <w:pPr>
        <w:spacing w:after="360"/>
        <w:jc w:val="center"/>
        <w:rPr>
          <w:b/>
          <w:sz w:val="28"/>
        </w:rPr>
      </w:pPr>
      <w:r w:rsidRPr="00404420">
        <w:rPr>
          <w:b/>
          <w:sz w:val="28"/>
        </w:rPr>
        <w:br w:type="page"/>
      </w:r>
      <w:r w:rsidR="00CC38B9" w:rsidRPr="00CC38B9">
        <w:rPr>
          <w:b/>
          <w:sz w:val="28"/>
        </w:rPr>
        <w:lastRenderedPageBreak/>
        <w:t xml:space="preserve">LISTA DE </w:t>
      </w:r>
      <w:r w:rsidR="00CC38B9">
        <w:rPr>
          <w:b/>
          <w:sz w:val="28"/>
        </w:rPr>
        <w:t>ABREVIATURAS E SIGLAS</w:t>
      </w:r>
    </w:p>
    <w:p w14:paraId="2C43F122" w14:textId="77777777" w:rsidR="003E5A59" w:rsidRDefault="0080312A" w:rsidP="003E5A59">
      <w:pPr>
        <w:tabs>
          <w:tab w:val="left" w:pos="1276"/>
        </w:tabs>
      </w:pPr>
      <w:proofErr w:type="gramStart"/>
      <w:r>
        <w:t>1D</w:t>
      </w:r>
      <w:r>
        <w:tab/>
      </w:r>
      <w:r w:rsidRPr="0080312A">
        <w:t>Unidimensional</w:t>
      </w:r>
      <w:proofErr w:type="gramEnd"/>
    </w:p>
    <w:p w14:paraId="458676CC" w14:textId="77777777" w:rsidR="003E5A59" w:rsidRDefault="0080312A" w:rsidP="003E5A59">
      <w:pPr>
        <w:tabs>
          <w:tab w:val="left" w:pos="1276"/>
        </w:tabs>
      </w:pPr>
      <w:proofErr w:type="gramStart"/>
      <w:r>
        <w:t>2D</w:t>
      </w:r>
      <w:r>
        <w:tab/>
      </w:r>
      <w:r w:rsidRPr="0080312A">
        <w:t>Bidimensional</w:t>
      </w:r>
      <w:proofErr w:type="gramEnd"/>
    </w:p>
    <w:p w14:paraId="52885AF5" w14:textId="77777777" w:rsidR="00733FF2" w:rsidRDefault="00733FF2" w:rsidP="00733FF2">
      <w:pPr>
        <w:tabs>
          <w:tab w:val="left" w:pos="1276"/>
        </w:tabs>
      </w:pPr>
      <w:r>
        <w:t>ASCII</w:t>
      </w:r>
      <w:r>
        <w:tab/>
      </w:r>
      <w:r w:rsidRPr="00733FF2">
        <w:rPr>
          <w:i/>
          <w:iCs/>
        </w:rPr>
        <w:t xml:space="preserve">American Standard </w:t>
      </w:r>
      <w:proofErr w:type="spellStart"/>
      <w:r w:rsidRPr="00733FF2">
        <w:rPr>
          <w:i/>
          <w:iCs/>
        </w:rPr>
        <w:t>Code</w:t>
      </w:r>
      <w:proofErr w:type="spellEnd"/>
      <w:r w:rsidRPr="00733FF2">
        <w:rPr>
          <w:i/>
          <w:iCs/>
        </w:rPr>
        <w:t xml:space="preserve"> for </w:t>
      </w:r>
      <w:proofErr w:type="spellStart"/>
      <w:r w:rsidRPr="00733FF2">
        <w:rPr>
          <w:i/>
          <w:iCs/>
        </w:rPr>
        <w:t>Information</w:t>
      </w:r>
      <w:proofErr w:type="spellEnd"/>
      <w:r w:rsidRPr="00733FF2">
        <w:rPr>
          <w:i/>
          <w:iCs/>
        </w:rPr>
        <w:t xml:space="preserve"> </w:t>
      </w:r>
      <w:proofErr w:type="spellStart"/>
      <w:r w:rsidRPr="00733FF2">
        <w:rPr>
          <w:i/>
          <w:iCs/>
        </w:rPr>
        <w:t>Interchange</w:t>
      </w:r>
      <w:proofErr w:type="spellEnd"/>
    </w:p>
    <w:p w14:paraId="54164397" w14:textId="77777777" w:rsidR="00047687" w:rsidRDefault="00047687" w:rsidP="00047687">
      <w:pPr>
        <w:tabs>
          <w:tab w:val="left" w:pos="1276"/>
        </w:tabs>
      </w:pPr>
      <w:r>
        <w:t xml:space="preserve">BD            </w:t>
      </w:r>
      <w:r>
        <w:tab/>
        <w:t>Banco de Dados</w:t>
      </w:r>
    </w:p>
    <w:p w14:paraId="752BE8D8" w14:textId="77777777" w:rsidR="003E5A59" w:rsidRDefault="003E5A59" w:rsidP="003E5A59">
      <w:pPr>
        <w:tabs>
          <w:tab w:val="left" w:pos="1276"/>
        </w:tabs>
      </w:pPr>
      <w:r>
        <w:t xml:space="preserve">COM </w:t>
      </w:r>
      <w:r>
        <w:tab/>
      </w:r>
      <w:proofErr w:type="spellStart"/>
      <w:r w:rsidRPr="00733FF2">
        <w:rPr>
          <w:i/>
          <w:iCs/>
        </w:rPr>
        <w:t>Component</w:t>
      </w:r>
      <w:proofErr w:type="spellEnd"/>
      <w:r w:rsidRPr="00733FF2">
        <w:rPr>
          <w:i/>
          <w:iCs/>
        </w:rPr>
        <w:t xml:space="preserve"> </w:t>
      </w:r>
      <w:proofErr w:type="spellStart"/>
      <w:r w:rsidRPr="00733FF2">
        <w:rPr>
          <w:i/>
          <w:iCs/>
        </w:rPr>
        <w:t>Object</w:t>
      </w:r>
      <w:proofErr w:type="spellEnd"/>
      <w:r w:rsidRPr="00733FF2">
        <w:rPr>
          <w:i/>
          <w:iCs/>
        </w:rPr>
        <w:t xml:space="preserve"> </w:t>
      </w:r>
      <w:proofErr w:type="spellStart"/>
      <w:r w:rsidRPr="00733FF2">
        <w:rPr>
          <w:i/>
          <w:iCs/>
        </w:rPr>
        <w:t>Model</w:t>
      </w:r>
      <w:proofErr w:type="spellEnd"/>
      <w:r>
        <w:t xml:space="preserve"> </w:t>
      </w:r>
    </w:p>
    <w:p w14:paraId="3090A360" w14:textId="77777777" w:rsidR="000859AB" w:rsidRDefault="000859AB" w:rsidP="003E5A59">
      <w:pPr>
        <w:tabs>
          <w:tab w:val="left" w:pos="1276"/>
        </w:tabs>
      </w:pPr>
      <w:r>
        <w:t>CPF</w:t>
      </w:r>
      <w:r>
        <w:tab/>
        <w:t>Cadastro de Pessoa Física</w:t>
      </w:r>
    </w:p>
    <w:p w14:paraId="37D86BEC" w14:textId="77777777" w:rsidR="00733FF2" w:rsidRDefault="00733FF2" w:rsidP="00733FF2">
      <w:pPr>
        <w:tabs>
          <w:tab w:val="left" w:pos="1276"/>
        </w:tabs>
      </w:pPr>
      <w:r>
        <w:t>CRUD</w:t>
      </w:r>
      <w:r>
        <w:tab/>
      </w:r>
      <w:proofErr w:type="spellStart"/>
      <w:r w:rsidRPr="00733FF2">
        <w:rPr>
          <w:i/>
          <w:iCs/>
        </w:rPr>
        <w:t>Create</w:t>
      </w:r>
      <w:proofErr w:type="spellEnd"/>
      <w:r w:rsidRPr="00733FF2">
        <w:rPr>
          <w:i/>
          <w:iCs/>
        </w:rPr>
        <w:t xml:space="preserve">, </w:t>
      </w:r>
      <w:proofErr w:type="spellStart"/>
      <w:r w:rsidRPr="00733FF2">
        <w:rPr>
          <w:i/>
          <w:iCs/>
        </w:rPr>
        <w:t>Read</w:t>
      </w:r>
      <w:proofErr w:type="spellEnd"/>
      <w:r w:rsidRPr="00733FF2">
        <w:rPr>
          <w:i/>
          <w:iCs/>
        </w:rPr>
        <w:t xml:space="preserve">, Update </w:t>
      </w:r>
      <w:proofErr w:type="spellStart"/>
      <w:proofErr w:type="gramStart"/>
      <w:r w:rsidRPr="00733FF2">
        <w:rPr>
          <w:i/>
          <w:iCs/>
        </w:rPr>
        <w:t>and</w:t>
      </w:r>
      <w:proofErr w:type="spellEnd"/>
      <w:r w:rsidRPr="00733FF2">
        <w:rPr>
          <w:i/>
          <w:iCs/>
        </w:rPr>
        <w:t xml:space="preserve"> Delete</w:t>
      </w:r>
      <w:proofErr w:type="gramEnd"/>
    </w:p>
    <w:p w14:paraId="04B1129B" w14:textId="77777777" w:rsidR="00047687" w:rsidRDefault="00047687" w:rsidP="00047687">
      <w:pPr>
        <w:tabs>
          <w:tab w:val="left" w:pos="1276"/>
        </w:tabs>
      </w:pPr>
      <w:r>
        <w:t xml:space="preserve">CSS          </w:t>
      </w:r>
      <w:r>
        <w:tab/>
      </w:r>
      <w:proofErr w:type="spellStart"/>
      <w:r w:rsidRPr="00733FF2">
        <w:rPr>
          <w:i/>
          <w:iCs/>
        </w:rPr>
        <w:t>Cascading</w:t>
      </w:r>
      <w:proofErr w:type="spellEnd"/>
      <w:r w:rsidRPr="00733FF2">
        <w:rPr>
          <w:i/>
          <w:iCs/>
        </w:rPr>
        <w:t xml:space="preserve"> </w:t>
      </w:r>
      <w:proofErr w:type="spellStart"/>
      <w:r w:rsidRPr="00733FF2">
        <w:rPr>
          <w:i/>
          <w:iCs/>
        </w:rPr>
        <w:t>Style</w:t>
      </w:r>
      <w:proofErr w:type="spellEnd"/>
      <w:r w:rsidRPr="00733FF2">
        <w:rPr>
          <w:i/>
          <w:iCs/>
        </w:rPr>
        <w:t xml:space="preserve"> </w:t>
      </w:r>
      <w:proofErr w:type="spellStart"/>
      <w:r w:rsidRPr="00733FF2">
        <w:rPr>
          <w:i/>
          <w:iCs/>
        </w:rPr>
        <w:t>Sheets</w:t>
      </w:r>
      <w:proofErr w:type="spellEnd"/>
    </w:p>
    <w:p w14:paraId="18237DEE" w14:textId="64915BC6" w:rsidR="00047687" w:rsidRDefault="00047687" w:rsidP="00047687">
      <w:pPr>
        <w:tabs>
          <w:tab w:val="left" w:pos="1276"/>
        </w:tabs>
      </w:pPr>
      <w:r>
        <w:t xml:space="preserve">CTII         </w:t>
      </w:r>
      <w:r>
        <w:tab/>
        <w:t>Prédio II do Centro Tecnológico da UFES</w:t>
      </w:r>
    </w:p>
    <w:p w14:paraId="24A2E117" w14:textId="77777777" w:rsidR="00733FF2" w:rsidRDefault="00047687" w:rsidP="00047687">
      <w:pPr>
        <w:tabs>
          <w:tab w:val="left" w:pos="1276"/>
        </w:tabs>
      </w:pPr>
      <w:r>
        <w:t xml:space="preserve">DEL         </w:t>
      </w:r>
      <w:r>
        <w:tab/>
        <w:t>Departamento de Engenharia Elétrica</w:t>
      </w:r>
    </w:p>
    <w:p w14:paraId="17A1E9BA" w14:textId="77777777" w:rsidR="00733FF2" w:rsidRDefault="00733FF2" w:rsidP="00733FF2">
      <w:pPr>
        <w:tabs>
          <w:tab w:val="left" w:pos="1276"/>
        </w:tabs>
      </w:pPr>
      <w:r>
        <w:t>DOS</w:t>
      </w:r>
      <w:r>
        <w:tab/>
      </w:r>
      <w:r w:rsidRPr="00733FF2">
        <w:rPr>
          <w:i/>
          <w:iCs/>
        </w:rPr>
        <w:t xml:space="preserve">Disk </w:t>
      </w:r>
      <w:proofErr w:type="spellStart"/>
      <w:r w:rsidRPr="00733FF2">
        <w:rPr>
          <w:i/>
          <w:iCs/>
        </w:rPr>
        <w:t>Operating</w:t>
      </w:r>
      <w:proofErr w:type="spellEnd"/>
      <w:r w:rsidRPr="00733FF2">
        <w:rPr>
          <w:i/>
          <w:iCs/>
        </w:rPr>
        <w:t xml:space="preserve"> System</w:t>
      </w:r>
    </w:p>
    <w:p w14:paraId="39904B27" w14:textId="77777777" w:rsidR="00047687" w:rsidRDefault="00047687" w:rsidP="00047687">
      <w:pPr>
        <w:tabs>
          <w:tab w:val="left" w:pos="1276"/>
        </w:tabs>
      </w:pPr>
      <w:r>
        <w:t>FTP</w:t>
      </w:r>
      <w:r>
        <w:tab/>
      </w:r>
      <w:r w:rsidRPr="00653067">
        <w:rPr>
          <w:i/>
          <w:iCs/>
        </w:rPr>
        <w:t xml:space="preserve">File </w:t>
      </w:r>
      <w:proofErr w:type="spellStart"/>
      <w:r w:rsidRPr="00653067">
        <w:rPr>
          <w:i/>
          <w:iCs/>
        </w:rPr>
        <w:t>Transfer</w:t>
      </w:r>
      <w:proofErr w:type="spellEnd"/>
      <w:r w:rsidRPr="00653067">
        <w:rPr>
          <w:i/>
          <w:iCs/>
        </w:rPr>
        <w:t xml:space="preserve"> </w:t>
      </w:r>
      <w:proofErr w:type="spellStart"/>
      <w:r w:rsidRPr="00653067">
        <w:rPr>
          <w:i/>
          <w:iCs/>
        </w:rPr>
        <w:t>Protocol</w:t>
      </w:r>
      <w:proofErr w:type="spellEnd"/>
    </w:p>
    <w:p w14:paraId="6F9FF50D" w14:textId="77777777" w:rsidR="003E5A59" w:rsidRDefault="003E5A59" w:rsidP="003E5A59">
      <w:pPr>
        <w:tabs>
          <w:tab w:val="left" w:pos="1276"/>
        </w:tabs>
      </w:pPr>
      <w:r>
        <w:t xml:space="preserve">FTPS </w:t>
      </w:r>
      <w:r>
        <w:tab/>
      </w:r>
      <w:r w:rsidRPr="00653067">
        <w:rPr>
          <w:i/>
          <w:iCs/>
        </w:rPr>
        <w:t xml:space="preserve">File </w:t>
      </w:r>
      <w:proofErr w:type="spellStart"/>
      <w:r w:rsidRPr="00653067">
        <w:rPr>
          <w:i/>
          <w:iCs/>
        </w:rPr>
        <w:t>Transfer</w:t>
      </w:r>
      <w:proofErr w:type="spellEnd"/>
      <w:r w:rsidRPr="00653067">
        <w:rPr>
          <w:i/>
          <w:iCs/>
        </w:rPr>
        <w:t xml:space="preserve"> </w:t>
      </w:r>
      <w:proofErr w:type="spellStart"/>
      <w:r w:rsidRPr="00653067">
        <w:rPr>
          <w:i/>
          <w:iCs/>
        </w:rPr>
        <w:t>Protocol</w:t>
      </w:r>
      <w:proofErr w:type="spellEnd"/>
      <w:r w:rsidRPr="00653067">
        <w:rPr>
          <w:i/>
          <w:iCs/>
        </w:rPr>
        <w:t xml:space="preserve"> </w:t>
      </w:r>
      <w:proofErr w:type="spellStart"/>
      <w:r w:rsidRPr="00653067">
        <w:rPr>
          <w:i/>
          <w:iCs/>
        </w:rPr>
        <w:t>Secure</w:t>
      </w:r>
      <w:proofErr w:type="spellEnd"/>
    </w:p>
    <w:p w14:paraId="6688E46A" w14:textId="77777777" w:rsidR="003E5A59" w:rsidRDefault="003E5A59" w:rsidP="003E5A59">
      <w:pPr>
        <w:tabs>
          <w:tab w:val="left" w:pos="1276"/>
        </w:tabs>
      </w:pPr>
      <w:r>
        <w:t xml:space="preserve">GIS           </w:t>
      </w:r>
      <w:r>
        <w:tab/>
      </w:r>
      <w:proofErr w:type="spellStart"/>
      <w:r w:rsidRPr="00653067">
        <w:rPr>
          <w:i/>
          <w:iCs/>
        </w:rPr>
        <w:t>Geographic</w:t>
      </w:r>
      <w:proofErr w:type="spellEnd"/>
      <w:r w:rsidRPr="00653067">
        <w:rPr>
          <w:i/>
          <w:iCs/>
        </w:rPr>
        <w:t xml:space="preserve"> </w:t>
      </w:r>
      <w:proofErr w:type="spellStart"/>
      <w:r w:rsidRPr="00653067">
        <w:rPr>
          <w:i/>
          <w:iCs/>
        </w:rPr>
        <w:t>Information</w:t>
      </w:r>
      <w:proofErr w:type="spellEnd"/>
      <w:r w:rsidRPr="00653067">
        <w:rPr>
          <w:i/>
          <w:iCs/>
        </w:rPr>
        <w:t xml:space="preserve"> System</w:t>
      </w:r>
    </w:p>
    <w:p w14:paraId="2CAF978B" w14:textId="77777777" w:rsidR="00047687" w:rsidRDefault="00047687" w:rsidP="00047687">
      <w:pPr>
        <w:tabs>
          <w:tab w:val="left" w:pos="1276"/>
        </w:tabs>
      </w:pPr>
      <w:r>
        <w:t xml:space="preserve">GPS          </w:t>
      </w:r>
      <w:r>
        <w:tab/>
      </w:r>
      <w:r w:rsidRPr="00653067">
        <w:rPr>
          <w:i/>
          <w:iCs/>
        </w:rPr>
        <w:t xml:space="preserve">Global </w:t>
      </w:r>
      <w:proofErr w:type="spellStart"/>
      <w:r w:rsidRPr="00653067">
        <w:rPr>
          <w:i/>
          <w:iCs/>
        </w:rPr>
        <w:t>Positioning</w:t>
      </w:r>
      <w:proofErr w:type="spellEnd"/>
      <w:r w:rsidRPr="00653067">
        <w:rPr>
          <w:i/>
          <w:iCs/>
        </w:rPr>
        <w:t xml:space="preserve"> System</w:t>
      </w:r>
    </w:p>
    <w:p w14:paraId="67556B96" w14:textId="77777777" w:rsidR="00047687" w:rsidRDefault="00047687" w:rsidP="00047687">
      <w:pPr>
        <w:tabs>
          <w:tab w:val="left" w:pos="1276"/>
        </w:tabs>
      </w:pPr>
      <w:r>
        <w:t xml:space="preserve">HTML      </w:t>
      </w:r>
      <w:r>
        <w:tab/>
      </w:r>
      <w:proofErr w:type="spellStart"/>
      <w:r w:rsidRPr="00653067">
        <w:rPr>
          <w:i/>
          <w:iCs/>
        </w:rPr>
        <w:t>HyperText</w:t>
      </w:r>
      <w:proofErr w:type="spellEnd"/>
      <w:r w:rsidRPr="00653067">
        <w:rPr>
          <w:i/>
          <w:iCs/>
        </w:rPr>
        <w:t xml:space="preserve"> Markup </w:t>
      </w:r>
      <w:proofErr w:type="spellStart"/>
      <w:r w:rsidRPr="00653067">
        <w:rPr>
          <w:i/>
          <w:iCs/>
        </w:rPr>
        <w:t>Language</w:t>
      </w:r>
      <w:proofErr w:type="spellEnd"/>
    </w:p>
    <w:p w14:paraId="530D4D41" w14:textId="77777777" w:rsidR="00733FF2" w:rsidRDefault="00733FF2" w:rsidP="00733FF2">
      <w:pPr>
        <w:tabs>
          <w:tab w:val="left" w:pos="1276"/>
        </w:tabs>
      </w:pPr>
      <w:r>
        <w:t>IAN</w:t>
      </w:r>
      <w:r>
        <w:tab/>
      </w:r>
      <w:proofErr w:type="spellStart"/>
      <w:r w:rsidRPr="001E4596">
        <w:rPr>
          <w:i/>
          <w:iCs/>
        </w:rPr>
        <w:t>International</w:t>
      </w:r>
      <w:proofErr w:type="spellEnd"/>
      <w:r w:rsidRPr="001E4596">
        <w:rPr>
          <w:i/>
          <w:iCs/>
        </w:rPr>
        <w:t xml:space="preserve"> </w:t>
      </w:r>
      <w:proofErr w:type="spellStart"/>
      <w:r w:rsidRPr="001E4596">
        <w:rPr>
          <w:i/>
          <w:iCs/>
        </w:rPr>
        <w:t>Article</w:t>
      </w:r>
      <w:proofErr w:type="spellEnd"/>
      <w:r w:rsidRPr="001E4596">
        <w:rPr>
          <w:i/>
          <w:iCs/>
        </w:rPr>
        <w:t xml:space="preserve"> </w:t>
      </w:r>
      <w:proofErr w:type="spellStart"/>
      <w:r w:rsidRPr="001E4596">
        <w:rPr>
          <w:i/>
          <w:iCs/>
        </w:rPr>
        <w:t>Number</w:t>
      </w:r>
      <w:proofErr w:type="spellEnd"/>
    </w:p>
    <w:p w14:paraId="4059A8CE" w14:textId="77777777" w:rsidR="00733FF2" w:rsidRDefault="00733FF2" w:rsidP="00733FF2">
      <w:pPr>
        <w:tabs>
          <w:tab w:val="left" w:pos="1276"/>
        </w:tabs>
      </w:pPr>
      <w:r>
        <w:t xml:space="preserve">IDE </w:t>
      </w:r>
      <w:r>
        <w:tab/>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4AADB9C8" w14:textId="77777777" w:rsidR="00047687" w:rsidRDefault="00047687" w:rsidP="00047687">
      <w:pPr>
        <w:tabs>
          <w:tab w:val="left" w:pos="1276"/>
        </w:tabs>
      </w:pPr>
      <w:r>
        <w:t xml:space="preserve">LCEE       </w:t>
      </w:r>
      <w:r>
        <w:tab/>
        <w:t>Laboratório de Computação da Engenharia Elétrica</w:t>
      </w:r>
    </w:p>
    <w:p w14:paraId="05BD0A6C" w14:textId="77777777" w:rsidR="00733FF2" w:rsidRPr="004B3506" w:rsidRDefault="00733FF2" w:rsidP="00733FF2">
      <w:pPr>
        <w:tabs>
          <w:tab w:val="left" w:pos="1276"/>
        </w:tabs>
      </w:pPr>
      <w:r>
        <w:t>MVC</w:t>
      </w:r>
      <w:r w:rsidR="001E4596">
        <w:tab/>
      </w:r>
      <w:proofErr w:type="spellStart"/>
      <w:r w:rsidR="001E4596" w:rsidRPr="001E4596">
        <w:rPr>
          <w:i/>
          <w:iCs/>
        </w:rPr>
        <w:t>Model</w:t>
      </w:r>
      <w:proofErr w:type="spellEnd"/>
      <w:r w:rsidR="001E4596" w:rsidRPr="001E4596">
        <w:rPr>
          <w:i/>
          <w:iCs/>
        </w:rPr>
        <w:t xml:space="preserve">, </w:t>
      </w:r>
      <w:proofErr w:type="spellStart"/>
      <w:r w:rsidR="001E4596" w:rsidRPr="001E4596">
        <w:rPr>
          <w:i/>
          <w:iCs/>
        </w:rPr>
        <w:t>View</w:t>
      </w:r>
      <w:proofErr w:type="spellEnd"/>
      <w:r w:rsidR="001E4596" w:rsidRPr="001E4596">
        <w:rPr>
          <w:i/>
          <w:iCs/>
        </w:rPr>
        <w:t xml:space="preserve"> </w:t>
      </w:r>
      <w:proofErr w:type="spellStart"/>
      <w:r w:rsidR="001E4596" w:rsidRPr="001E4596">
        <w:rPr>
          <w:i/>
          <w:iCs/>
        </w:rPr>
        <w:t>and</w:t>
      </w:r>
      <w:proofErr w:type="spellEnd"/>
      <w:r w:rsidR="001E4596" w:rsidRPr="001E4596">
        <w:rPr>
          <w:i/>
          <w:iCs/>
        </w:rPr>
        <w:t xml:space="preserve"> </w:t>
      </w:r>
      <w:proofErr w:type="spellStart"/>
      <w:r w:rsidR="001E4596" w:rsidRPr="001E4596">
        <w:rPr>
          <w:i/>
          <w:iCs/>
        </w:rPr>
        <w:t>Controller</w:t>
      </w:r>
      <w:proofErr w:type="spellEnd"/>
    </w:p>
    <w:p w14:paraId="40457FC4" w14:textId="77777777" w:rsidR="003E5A59" w:rsidRDefault="003E5A59" w:rsidP="003E5A59">
      <w:pPr>
        <w:tabs>
          <w:tab w:val="left" w:pos="1276"/>
        </w:tabs>
      </w:pPr>
      <w:r>
        <w:t xml:space="preserve">PCB </w:t>
      </w:r>
      <w:r>
        <w:tab/>
        <w:t>Placa de Circuito Impresso</w:t>
      </w:r>
    </w:p>
    <w:p w14:paraId="45435453" w14:textId="77777777" w:rsidR="00047687" w:rsidRDefault="00047687" w:rsidP="00047687">
      <w:pPr>
        <w:tabs>
          <w:tab w:val="left" w:pos="1276"/>
        </w:tabs>
      </w:pPr>
      <w:r>
        <w:t xml:space="preserve">PHP          </w:t>
      </w:r>
      <w:r>
        <w:tab/>
      </w:r>
      <w:proofErr w:type="spellStart"/>
      <w:r w:rsidRPr="001E4596">
        <w:rPr>
          <w:i/>
          <w:iCs/>
        </w:rPr>
        <w:t>Personal</w:t>
      </w:r>
      <w:proofErr w:type="spellEnd"/>
      <w:r w:rsidRPr="001E4596">
        <w:rPr>
          <w:i/>
          <w:iCs/>
        </w:rPr>
        <w:t xml:space="preserve"> Home Page</w:t>
      </w:r>
    </w:p>
    <w:p w14:paraId="4306D0FD" w14:textId="77777777" w:rsidR="00733FF2" w:rsidRDefault="00733FF2" w:rsidP="00733FF2">
      <w:pPr>
        <w:tabs>
          <w:tab w:val="left" w:pos="1276"/>
        </w:tabs>
      </w:pPr>
      <w:r>
        <w:t>QR</w:t>
      </w:r>
      <w:r>
        <w:tab/>
      </w:r>
      <w:proofErr w:type="spellStart"/>
      <w:r w:rsidRPr="001E4596">
        <w:rPr>
          <w:i/>
          <w:iCs/>
        </w:rPr>
        <w:t>Quick</w:t>
      </w:r>
      <w:proofErr w:type="spellEnd"/>
      <w:r w:rsidRPr="001E4596">
        <w:rPr>
          <w:i/>
          <w:iCs/>
        </w:rPr>
        <w:t xml:space="preserve"> Response</w:t>
      </w:r>
    </w:p>
    <w:p w14:paraId="778C55C5" w14:textId="77777777" w:rsidR="00047687" w:rsidRDefault="00047687" w:rsidP="00047687">
      <w:pPr>
        <w:tabs>
          <w:tab w:val="left" w:pos="1276"/>
        </w:tabs>
      </w:pPr>
      <w:r>
        <w:t xml:space="preserve">RTLS        </w:t>
      </w:r>
      <w:r>
        <w:tab/>
      </w:r>
      <w:r w:rsidRPr="001E4596">
        <w:rPr>
          <w:i/>
          <w:iCs/>
        </w:rPr>
        <w:t xml:space="preserve">Real-Time </w:t>
      </w:r>
      <w:proofErr w:type="spellStart"/>
      <w:r w:rsidRPr="001E4596">
        <w:rPr>
          <w:i/>
          <w:iCs/>
        </w:rPr>
        <w:t>Locating</w:t>
      </w:r>
      <w:proofErr w:type="spellEnd"/>
      <w:r w:rsidRPr="001E4596">
        <w:rPr>
          <w:i/>
          <w:iCs/>
        </w:rPr>
        <w:t xml:space="preserve"> Systems</w:t>
      </w:r>
    </w:p>
    <w:p w14:paraId="5DC35AEE" w14:textId="77777777" w:rsidR="00047687" w:rsidRDefault="00047687" w:rsidP="00047687">
      <w:pPr>
        <w:tabs>
          <w:tab w:val="left" w:pos="1276"/>
        </w:tabs>
      </w:pPr>
      <w:r>
        <w:t xml:space="preserve">SGBD      </w:t>
      </w:r>
      <w:r>
        <w:tab/>
        <w:t>Sistemas de Gestão de Base de Dados</w:t>
      </w:r>
    </w:p>
    <w:p w14:paraId="2A8439C0" w14:textId="77777777" w:rsidR="003E5A59" w:rsidRDefault="003E5A59" w:rsidP="003E5A59">
      <w:pPr>
        <w:tabs>
          <w:tab w:val="left" w:pos="1276"/>
        </w:tabs>
      </w:pPr>
      <w:r>
        <w:t xml:space="preserve">SQL          </w:t>
      </w:r>
      <w:r>
        <w:tab/>
      </w:r>
      <w:proofErr w:type="spellStart"/>
      <w:r w:rsidRPr="001E4596">
        <w:rPr>
          <w:i/>
          <w:iCs/>
        </w:rPr>
        <w:t>Structured</w:t>
      </w:r>
      <w:proofErr w:type="spellEnd"/>
      <w:r w:rsidRPr="001E4596">
        <w:rPr>
          <w:i/>
          <w:iCs/>
        </w:rPr>
        <w:t xml:space="preserve"> Query </w:t>
      </w:r>
      <w:proofErr w:type="spellStart"/>
      <w:r w:rsidRPr="001E4596">
        <w:rPr>
          <w:i/>
          <w:iCs/>
        </w:rPr>
        <w:t>Language</w:t>
      </w:r>
      <w:proofErr w:type="spellEnd"/>
    </w:p>
    <w:p w14:paraId="2DA833B2" w14:textId="7F9B1C27" w:rsidR="00047687" w:rsidRDefault="00047687" w:rsidP="004B3506">
      <w:pPr>
        <w:tabs>
          <w:tab w:val="left" w:pos="1276"/>
        </w:tabs>
      </w:pPr>
      <w:r>
        <w:t xml:space="preserve">TCC          </w:t>
      </w:r>
      <w:r>
        <w:tab/>
        <w:t>Trabalho de Conclusão de Curso</w:t>
      </w:r>
    </w:p>
    <w:p w14:paraId="7C940292" w14:textId="7CE3E36E" w:rsidR="006A7E2E" w:rsidRDefault="006A7E2E" w:rsidP="004B3506">
      <w:pPr>
        <w:tabs>
          <w:tab w:val="left" w:pos="1276"/>
        </w:tabs>
      </w:pPr>
      <w:r>
        <w:t>UART</w:t>
      </w:r>
      <w:r>
        <w:tab/>
      </w:r>
      <w:r w:rsidRPr="006A7E2E">
        <w:rPr>
          <w:i/>
          <w:iCs/>
        </w:rPr>
        <w:t xml:space="preserve">Universal </w:t>
      </w:r>
      <w:proofErr w:type="spellStart"/>
      <w:r w:rsidRPr="006A7E2E">
        <w:rPr>
          <w:i/>
          <w:iCs/>
        </w:rPr>
        <w:t>Asynchronous</w:t>
      </w:r>
      <w:proofErr w:type="spellEnd"/>
      <w:r w:rsidRPr="006A7E2E">
        <w:rPr>
          <w:i/>
          <w:iCs/>
        </w:rPr>
        <w:t xml:space="preserve"> </w:t>
      </w:r>
      <w:proofErr w:type="spellStart"/>
      <w:r w:rsidRPr="006A7E2E">
        <w:rPr>
          <w:i/>
          <w:iCs/>
        </w:rPr>
        <w:t>Receiver</w:t>
      </w:r>
      <w:proofErr w:type="spellEnd"/>
      <w:r w:rsidRPr="006A7E2E">
        <w:rPr>
          <w:i/>
          <w:iCs/>
        </w:rPr>
        <w:t>/</w:t>
      </w:r>
      <w:proofErr w:type="spellStart"/>
      <w:r w:rsidRPr="006A7E2E">
        <w:rPr>
          <w:i/>
          <w:iCs/>
        </w:rPr>
        <w:t>Transmitter</w:t>
      </w:r>
      <w:proofErr w:type="spellEnd"/>
    </w:p>
    <w:p w14:paraId="28D40F4E" w14:textId="77777777" w:rsidR="00480693" w:rsidRDefault="00480693" w:rsidP="004B3506">
      <w:pPr>
        <w:tabs>
          <w:tab w:val="left" w:pos="1276"/>
        </w:tabs>
      </w:pPr>
      <w:r>
        <w:t>UFES</w:t>
      </w:r>
      <w:r w:rsidR="004B3506">
        <w:tab/>
      </w:r>
      <w:r>
        <w:t>Universidade Federal do Espírito Santo</w:t>
      </w:r>
    </w:p>
    <w:p w14:paraId="6A5BDC6E" w14:textId="77777777" w:rsidR="00047687" w:rsidRDefault="00047687" w:rsidP="00047687">
      <w:pPr>
        <w:tabs>
          <w:tab w:val="left" w:pos="1276"/>
        </w:tabs>
      </w:pPr>
      <w:r>
        <w:t>UPC</w:t>
      </w:r>
      <w:r>
        <w:tab/>
      </w:r>
      <w:r w:rsidRPr="001E4596">
        <w:rPr>
          <w:i/>
          <w:iCs/>
        </w:rPr>
        <w:t xml:space="preserve">Universal </w:t>
      </w:r>
      <w:proofErr w:type="spellStart"/>
      <w:r w:rsidRPr="001E4596">
        <w:rPr>
          <w:i/>
          <w:iCs/>
        </w:rPr>
        <w:t>Product</w:t>
      </w:r>
      <w:proofErr w:type="spellEnd"/>
      <w:r w:rsidRPr="001E4596">
        <w:rPr>
          <w:i/>
          <w:iCs/>
        </w:rPr>
        <w:t xml:space="preserve"> Codes</w:t>
      </w:r>
    </w:p>
    <w:p w14:paraId="61245188" w14:textId="77777777" w:rsidR="00733FF2" w:rsidRDefault="00733FF2" w:rsidP="00733FF2">
      <w:pPr>
        <w:tabs>
          <w:tab w:val="left" w:pos="1276"/>
        </w:tabs>
      </w:pPr>
      <w:r>
        <w:t>USB</w:t>
      </w:r>
      <w:r w:rsidR="001E4596">
        <w:tab/>
      </w:r>
      <w:r w:rsidR="001E4596" w:rsidRPr="001E4596">
        <w:rPr>
          <w:i/>
          <w:iCs/>
        </w:rPr>
        <w:t>Universal Serial Bus</w:t>
      </w:r>
    </w:p>
    <w:p w14:paraId="4958CBFC" w14:textId="77777777" w:rsidR="00733FF2" w:rsidRDefault="00733FF2" w:rsidP="00733FF2">
      <w:pPr>
        <w:tabs>
          <w:tab w:val="left" w:pos="1276"/>
        </w:tabs>
      </w:pPr>
      <w:r>
        <w:t>USPS</w:t>
      </w:r>
      <w:r w:rsidR="001E4596">
        <w:tab/>
      </w:r>
      <w:r w:rsidR="001E4596" w:rsidRPr="001E4596">
        <w:rPr>
          <w:i/>
          <w:iCs/>
        </w:rPr>
        <w:t xml:space="preserve">United </w:t>
      </w:r>
      <w:proofErr w:type="spellStart"/>
      <w:r w:rsidR="001E4596" w:rsidRPr="001E4596">
        <w:rPr>
          <w:i/>
          <w:iCs/>
        </w:rPr>
        <w:t>States</w:t>
      </w:r>
      <w:proofErr w:type="spellEnd"/>
      <w:r w:rsidR="001E4596" w:rsidRPr="001E4596">
        <w:rPr>
          <w:i/>
          <w:iCs/>
        </w:rPr>
        <w:t xml:space="preserve"> Postal Service</w:t>
      </w:r>
    </w:p>
    <w:p w14:paraId="6E966CDE" w14:textId="3D82A6C6" w:rsidR="00733FF2" w:rsidRDefault="00733FF2" w:rsidP="00733FF2">
      <w:pPr>
        <w:tabs>
          <w:tab w:val="left" w:pos="1276"/>
        </w:tabs>
      </w:pPr>
      <w:r>
        <w:lastRenderedPageBreak/>
        <w:t xml:space="preserve">WMI </w:t>
      </w:r>
      <w:r>
        <w:tab/>
      </w:r>
      <w:r w:rsidR="001E4596" w:rsidRPr="001E4596">
        <w:rPr>
          <w:i/>
          <w:iCs/>
        </w:rPr>
        <w:t>Windows Management Instrumentation</w:t>
      </w:r>
      <w:r w:rsidR="001E4596" w:rsidRPr="001E4596">
        <w:t xml:space="preserve"> </w:t>
      </w:r>
    </w:p>
    <w:p w14:paraId="5FF0A71B" w14:textId="77777777" w:rsidR="006A7E2E" w:rsidRDefault="006A7E2E" w:rsidP="006A7E2E">
      <w:pPr>
        <w:pStyle w:val="Ttulo5"/>
        <w:ind w:left="113"/>
        <w:jc w:val="center"/>
      </w:pPr>
    </w:p>
    <w:p w14:paraId="5844BC17" w14:textId="2E478E1A" w:rsidR="006A7E2E" w:rsidRDefault="006A7E2E" w:rsidP="006A7E2E">
      <w:pPr>
        <w:tabs>
          <w:tab w:val="left" w:pos="1276"/>
        </w:tabs>
      </w:pPr>
      <w:r w:rsidRPr="00404420">
        <w:rPr>
          <w:sz w:val="28"/>
        </w:rPr>
        <w:br w:type="page"/>
      </w:r>
    </w:p>
    <w:p w14:paraId="1BDB7730" w14:textId="77777777" w:rsidR="00733FF2" w:rsidRDefault="00733FF2" w:rsidP="00047687">
      <w:pPr>
        <w:tabs>
          <w:tab w:val="left" w:pos="1276"/>
        </w:tabs>
      </w:pPr>
    </w:p>
    <w:p w14:paraId="4CCF57DD" w14:textId="209D54EC" w:rsidR="00713B9E" w:rsidRPr="00CC38B9" w:rsidRDefault="00713B9E" w:rsidP="00CC38B9">
      <w:pPr>
        <w:spacing w:after="360"/>
        <w:jc w:val="center"/>
        <w:rPr>
          <w:b/>
          <w:sz w:val="28"/>
          <w:szCs w:val="28"/>
        </w:rPr>
      </w:pPr>
      <w:r w:rsidRPr="00CC38B9">
        <w:rPr>
          <w:b/>
          <w:sz w:val="28"/>
          <w:szCs w:val="28"/>
        </w:rPr>
        <w:t>SUMÁRIO</w:t>
      </w:r>
    </w:p>
    <w:bookmarkStart w:id="1" w:name="_GoBack"/>
    <w:bookmarkEnd w:id="1"/>
    <w:p w14:paraId="25E74688" w14:textId="03A6E911" w:rsidR="00076038" w:rsidRDefault="009A2D0E">
      <w:pPr>
        <w:pStyle w:val="Sumrio1"/>
        <w:rPr>
          <w:rFonts w:asciiTheme="minorHAnsi" w:eastAsiaTheme="minorEastAsia" w:hAnsiTheme="minorHAnsi" w:cstheme="minorBidi"/>
          <w:b w:val="0"/>
          <w:caps w:val="0"/>
          <w:noProof/>
          <w:sz w:val="22"/>
          <w:szCs w:val="22"/>
        </w:rPr>
      </w:pPr>
      <w:r>
        <w:fldChar w:fldCharType="begin"/>
      </w:r>
      <w:r w:rsidR="00713B9E">
        <w:instrText xml:space="preserve"> TOC \o "1-5" \h \z </w:instrText>
      </w:r>
      <w:r>
        <w:fldChar w:fldCharType="separate"/>
      </w:r>
      <w:hyperlink w:anchor="_Toc26739802" w:history="1">
        <w:r w:rsidR="00076038" w:rsidRPr="00A0397B">
          <w:rPr>
            <w:rStyle w:val="Hyperlink"/>
            <w:noProof/>
          </w:rPr>
          <w:t>1</w:t>
        </w:r>
        <w:r w:rsidR="00076038">
          <w:rPr>
            <w:rFonts w:asciiTheme="minorHAnsi" w:eastAsiaTheme="minorEastAsia" w:hAnsiTheme="minorHAnsi" w:cstheme="minorBidi"/>
            <w:b w:val="0"/>
            <w:caps w:val="0"/>
            <w:noProof/>
            <w:sz w:val="22"/>
            <w:szCs w:val="22"/>
          </w:rPr>
          <w:tab/>
        </w:r>
        <w:r w:rsidR="00076038" w:rsidRPr="00A0397B">
          <w:rPr>
            <w:rStyle w:val="Hyperlink"/>
            <w:noProof/>
          </w:rPr>
          <w:t>INTRODUçÃO</w:t>
        </w:r>
        <w:r w:rsidR="00076038">
          <w:rPr>
            <w:noProof/>
            <w:webHidden/>
          </w:rPr>
          <w:tab/>
        </w:r>
        <w:r w:rsidR="00076038">
          <w:rPr>
            <w:noProof/>
            <w:webHidden/>
          </w:rPr>
          <w:fldChar w:fldCharType="begin"/>
        </w:r>
        <w:r w:rsidR="00076038">
          <w:rPr>
            <w:noProof/>
            <w:webHidden/>
          </w:rPr>
          <w:instrText xml:space="preserve"> PAGEREF _Toc26739802 \h </w:instrText>
        </w:r>
        <w:r w:rsidR="00076038">
          <w:rPr>
            <w:noProof/>
            <w:webHidden/>
          </w:rPr>
        </w:r>
        <w:r w:rsidR="00076038">
          <w:rPr>
            <w:noProof/>
            <w:webHidden/>
          </w:rPr>
          <w:fldChar w:fldCharType="separate"/>
        </w:r>
        <w:r w:rsidR="00076038">
          <w:rPr>
            <w:noProof/>
            <w:webHidden/>
          </w:rPr>
          <w:t>14</w:t>
        </w:r>
        <w:r w:rsidR="00076038">
          <w:rPr>
            <w:noProof/>
            <w:webHidden/>
          </w:rPr>
          <w:fldChar w:fldCharType="end"/>
        </w:r>
      </w:hyperlink>
    </w:p>
    <w:p w14:paraId="34898CEC" w14:textId="039F7059" w:rsidR="00076038" w:rsidRDefault="00076038">
      <w:pPr>
        <w:pStyle w:val="Sumrio2"/>
        <w:rPr>
          <w:rFonts w:asciiTheme="minorHAnsi" w:eastAsiaTheme="minorEastAsia" w:hAnsiTheme="minorHAnsi" w:cstheme="minorBidi"/>
          <w:b w:val="0"/>
          <w:bCs w:val="0"/>
          <w:sz w:val="22"/>
          <w:szCs w:val="22"/>
        </w:rPr>
      </w:pPr>
      <w:hyperlink w:anchor="_Toc26739803" w:history="1">
        <w:r w:rsidRPr="00A0397B">
          <w:rPr>
            <w:rStyle w:val="Hyperlink"/>
          </w:rPr>
          <w:t>1.1 Justificativa</w:t>
        </w:r>
        <w:r>
          <w:rPr>
            <w:webHidden/>
          </w:rPr>
          <w:tab/>
        </w:r>
        <w:r>
          <w:rPr>
            <w:webHidden/>
          </w:rPr>
          <w:fldChar w:fldCharType="begin"/>
        </w:r>
        <w:r>
          <w:rPr>
            <w:webHidden/>
          </w:rPr>
          <w:instrText xml:space="preserve"> PAGEREF _Toc26739803 \h </w:instrText>
        </w:r>
        <w:r>
          <w:rPr>
            <w:webHidden/>
          </w:rPr>
        </w:r>
        <w:r>
          <w:rPr>
            <w:webHidden/>
          </w:rPr>
          <w:fldChar w:fldCharType="separate"/>
        </w:r>
        <w:r>
          <w:rPr>
            <w:webHidden/>
          </w:rPr>
          <w:t>17</w:t>
        </w:r>
        <w:r>
          <w:rPr>
            <w:webHidden/>
          </w:rPr>
          <w:fldChar w:fldCharType="end"/>
        </w:r>
      </w:hyperlink>
    </w:p>
    <w:p w14:paraId="1BF01872" w14:textId="4947A86F" w:rsidR="00076038" w:rsidRDefault="00076038">
      <w:pPr>
        <w:pStyle w:val="Sumrio2"/>
        <w:rPr>
          <w:rFonts w:asciiTheme="minorHAnsi" w:eastAsiaTheme="minorEastAsia" w:hAnsiTheme="minorHAnsi" w:cstheme="minorBidi"/>
          <w:b w:val="0"/>
          <w:bCs w:val="0"/>
          <w:sz w:val="22"/>
          <w:szCs w:val="22"/>
        </w:rPr>
      </w:pPr>
      <w:hyperlink w:anchor="_Toc26739804" w:history="1">
        <w:r w:rsidRPr="00A0397B">
          <w:rPr>
            <w:rStyle w:val="Hyperlink"/>
          </w:rPr>
          <w:t>1.2 Objetivos</w:t>
        </w:r>
        <w:r>
          <w:rPr>
            <w:webHidden/>
          </w:rPr>
          <w:tab/>
        </w:r>
        <w:r>
          <w:rPr>
            <w:webHidden/>
          </w:rPr>
          <w:fldChar w:fldCharType="begin"/>
        </w:r>
        <w:r>
          <w:rPr>
            <w:webHidden/>
          </w:rPr>
          <w:instrText xml:space="preserve"> PAGEREF _Toc26739804 \h </w:instrText>
        </w:r>
        <w:r>
          <w:rPr>
            <w:webHidden/>
          </w:rPr>
        </w:r>
        <w:r>
          <w:rPr>
            <w:webHidden/>
          </w:rPr>
          <w:fldChar w:fldCharType="separate"/>
        </w:r>
        <w:r>
          <w:rPr>
            <w:webHidden/>
          </w:rPr>
          <w:t>18</w:t>
        </w:r>
        <w:r>
          <w:rPr>
            <w:webHidden/>
          </w:rPr>
          <w:fldChar w:fldCharType="end"/>
        </w:r>
      </w:hyperlink>
    </w:p>
    <w:p w14:paraId="64E697AB" w14:textId="44106C40"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05" w:history="1">
        <w:r w:rsidRPr="00A0397B">
          <w:rPr>
            <w:rStyle w:val="Hyperlink"/>
            <w:noProof/>
          </w:rPr>
          <w:t>1.2.1 Objetivo Geral</w:t>
        </w:r>
        <w:r>
          <w:rPr>
            <w:noProof/>
            <w:webHidden/>
          </w:rPr>
          <w:tab/>
        </w:r>
        <w:r>
          <w:rPr>
            <w:noProof/>
            <w:webHidden/>
          </w:rPr>
          <w:fldChar w:fldCharType="begin"/>
        </w:r>
        <w:r>
          <w:rPr>
            <w:noProof/>
            <w:webHidden/>
          </w:rPr>
          <w:instrText xml:space="preserve"> PAGEREF _Toc26739805 \h </w:instrText>
        </w:r>
        <w:r>
          <w:rPr>
            <w:noProof/>
            <w:webHidden/>
          </w:rPr>
        </w:r>
        <w:r>
          <w:rPr>
            <w:noProof/>
            <w:webHidden/>
          </w:rPr>
          <w:fldChar w:fldCharType="separate"/>
        </w:r>
        <w:r>
          <w:rPr>
            <w:noProof/>
            <w:webHidden/>
          </w:rPr>
          <w:t>18</w:t>
        </w:r>
        <w:r>
          <w:rPr>
            <w:noProof/>
            <w:webHidden/>
          </w:rPr>
          <w:fldChar w:fldCharType="end"/>
        </w:r>
      </w:hyperlink>
    </w:p>
    <w:p w14:paraId="7D55552E" w14:textId="47AF343C"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06" w:history="1">
        <w:r w:rsidRPr="00A0397B">
          <w:rPr>
            <w:rStyle w:val="Hyperlink"/>
            <w:noProof/>
          </w:rPr>
          <w:t>1.2.2 Objetivos Específicos</w:t>
        </w:r>
        <w:r>
          <w:rPr>
            <w:noProof/>
            <w:webHidden/>
          </w:rPr>
          <w:tab/>
        </w:r>
        <w:r>
          <w:rPr>
            <w:noProof/>
            <w:webHidden/>
          </w:rPr>
          <w:fldChar w:fldCharType="begin"/>
        </w:r>
        <w:r>
          <w:rPr>
            <w:noProof/>
            <w:webHidden/>
          </w:rPr>
          <w:instrText xml:space="preserve"> PAGEREF _Toc26739806 \h </w:instrText>
        </w:r>
        <w:r>
          <w:rPr>
            <w:noProof/>
            <w:webHidden/>
          </w:rPr>
        </w:r>
        <w:r>
          <w:rPr>
            <w:noProof/>
            <w:webHidden/>
          </w:rPr>
          <w:fldChar w:fldCharType="separate"/>
        </w:r>
        <w:r>
          <w:rPr>
            <w:noProof/>
            <w:webHidden/>
          </w:rPr>
          <w:t>18</w:t>
        </w:r>
        <w:r>
          <w:rPr>
            <w:noProof/>
            <w:webHidden/>
          </w:rPr>
          <w:fldChar w:fldCharType="end"/>
        </w:r>
      </w:hyperlink>
    </w:p>
    <w:p w14:paraId="4DB1D2A7" w14:textId="11801706" w:rsidR="00076038" w:rsidRDefault="00076038">
      <w:pPr>
        <w:pStyle w:val="Sumrio1"/>
        <w:rPr>
          <w:rFonts w:asciiTheme="minorHAnsi" w:eastAsiaTheme="minorEastAsia" w:hAnsiTheme="minorHAnsi" w:cstheme="minorBidi"/>
          <w:b w:val="0"/>
          <w:caps w:val="0"/>
          <w:noProof/>
          <w:sz w:val="22"/>
          <w:szCs w:val="22"/>
        </w:rPr>
      </w:pPr>
      <w:hyperlink w:anchor="_Toc26739807" w:history="1">
        <w:r w:rsidRPr="00A0397B">
          <w:rPr>
            <w:rStyle w:val="Hyperlink"/>
            <w:noProof/>
          </w:rPr>
          <w:t>2</w:t>
        </w:r>
        <w:r>
          <w:rPr>
            <w:rFonts w:asciiTheme="minorHAnsi" w:eastAsiaTheme="minorEastAsia" w:hAnsiTheme="minorHAnsi" w:cstheme="minorBidi"/>
            <w:b w:val="0"/>
            <w:caps w:val="0"/>
            <w:noProof/>
            <w:sz w:val="22"/>
            <w:szCs w:val="22"/>
          </w:rPr>
          <w:tab/>
        </w:r>
        <w:r w:rsidRPr="00A0397B">
          <w:rPr>
            <w:rStyle w:val="Hyperlink"/>
            <w:noProof/>
          </w:rPr>
          <w:t>DESENVOLVIMENTO</w:t>
        </w:r>
        <w:r>
          <w:rPr>
            <w:noProof/>
            <w:webHidden/>
          </w:rPr>
          <w:tab/>
        </w:r>
        <w:r>
          <w:rPr>
            <w:noProof/>
            <w:webHidden/>
          </w:rPr>
          <w:fldChar w:fldCharType="begin"/>
        </w:r>
        <w:r>
          <w:rPr>
            <w:noProof/>
            <w:webHidden/>
          </w:rPr>
          <w:instrText xml:space="preserve"> PAGEREF _Toc26739807 \h </w:instrText>
        </w:r>
        <w:r>
          <w:rPr>
            <w:noProof/>
            <w:webHidden/>
          </w:rPr>
        </w:r>
        <w:r>
          <w:rPr>
            <w:noProof/>
            <w:webHidden/>
          </w:rPr>
          <w:fldChar w:fldCharType="separate"/>
        </w:r>
        <w:r>
          <w:rPr>
            <w:noProof/>
            <w:webHidden/>
          </w:rPr>
          <w:t>19</w:t>
        </w:r>
        <w:r>
          <w:rPr>
            <w:noProof/>
            <w:webHidden/>
          </w:rPr>
          <w:fldChar w:fldCharType="end"/>
        </w:r>
      </w:hyperlink>
    </w:p>
    <w:p w14:paraId="39EB1DC5" w14:textId="09FDE225" w:rsidR="00076038" w:rsidRDefault="00076038">
      <w:pPr>
        <w:pStyle w:val="Sumrio2"/>
        <w:rPr>
          <w:rFonts w:asciiTheme="minorHAnsi" w:eastAsiaTheme="minorEastAsia" w:hAnsiTheme="minorHAnsi" w:cstheme="minorBidi"/>
          <w:b w:val="0"/>
          <w:bCs w:val="0"/>
          <w:sz w:val="22"/>
          <w:szCs w:val="22"/>
        </w:rPr>
      </w:pPr>
      <w:hyperlink w:anchor="_Toc26739808" w:history="1">
        <w:r w:rsidRPr="00A0397B">
          <w:rPr>
            <w:rStyle w:val="Hyperlink"/>
          </w:rPr>
          <w:t>2.1 Embasamento Teórico</w:t>
        </w:r>
        <w:r>
          <w:rPr>
            <w:webHidden/>
          </w:rPr>
          <w:tab/>
        </w:r>
        <w:r>
          <w:rPr>
            <w:webHidden/>
          </w:rPr>
          <w:fldChar w:fldCharType="begin"/>
        </w:r>
        <w:r>
          <w:rPr>
            <w:webHidden/>
          </w:rPr>
          <w:instrText xml:space="preserve"> PAGEREF _Toc26739808 \h </w:instrText>
        </w:r>
        <w:r>
          <w:rPr>
            <w:webHidden/>
          </w:rPr>
        </w:r>
        <w:r>
          <w:rPr>
            <w:webHidden/>
          </w:rPr>
          <w:fldChar w:fldCharType="separate"/>
        </w:r>
        <w:r>
          <w:rPr>
            <w:webHidden/>
          </w:rPr>
          <w:t>19</w:t>
        </w:r>
        <w:r>
          <w:rPr>
            <w:webHidden/>
          </w:rPr>
          <w:fldChar w:fldCharType="end"/>
        </w:r>
      </w:hyperlink>
    </w:p>
    <w:p w14:paraId="0BE1E4E3" w14:textId="6764F690"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09" w:history="1">
        <w:r w:rsidRPr="00A0397B">
          <w:rPr>
            <w:rStyle w:val="Hyperlink"/>
            <w:noProof/>
          </w:rPr>
          <w:t>2.1.1 Automatização de Processos</w:t>
        </w:r>
        <w:r>
          <w:rPr>
            <w:noProof/>
            <w:webHidden/>
          </w:rPr>
          <w:tab/>
        </w:r>
        <w:r>
          <w:rPr>
            <w:noProof/>
            <w:webHidden/>
          </w:rPr>
          <w:fldChar w:fldCharType="begin"/>
        </w:r>
        <w:r>
          <w:rPr>
            <w:noProof/>
            <w:webHidden/>
          </w:rPr>
          <w:instrText xml:space="preserve"> PAGEREF _Toc26739809 \h </w:instrText>
        </w:r>
        <w:r>
          <w:rPr>
            <w:noProof/>
            <w:webHidden/>
          </w:rPr>
        </w:r>
        <w:r>
          <w:rPr>
            <w:noProof/>
            <w:webHidden/>
          </w:rPr>
          <w:fldChar w:fldCharType="separate"/>
        </w:r>
        <w:r>
          <w:rPr>
            <w:noProof/>
            <w:webHidden/>
          </w:rPr>
          <w:t>19</w:t>
        </w:r>
        <w:r>
          <w:rPr>
            <w:noProof/>
            <w:webHidden/>
          </w:rPr>
          <w:fldChar w:fldCharType="end"/>
        </w:r>
      </w:hyperlink>
    </w:p>
    <w:p w14:paraId="74169587" w14:textId="3D68DE32"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10" w:history="1">
        <w:r w:rsidRPr="00A0397B">
          <w:rPr>
            <w:rStyle w:val="Hyperlink"/>
            <w:noProof/>
          </w:rPr>
          <w:t xml:space="preserve">2.1.2 Aplicação </w:t>
        </w:r>
        <w:r w:rsidRPr="00A0397B">
          <w:rPr>
            <w:rStyle w:val="Hyperlink"/>
            <w:i/>
            <w:iCs/>
            <w:noProof/>
          </w:rPr>
          <w:t>Web</w:t>
        </w:r>
        <w:r>
          <w:rPr>
            <w:noProof/>
            <w:webHidden/>
          </w:rPr>
          <w:tab/>
        </w:r>
        <w:r>
          <w:rPr>
            <w:noProof/>
            <w:webHidden/>
          </w:rPr>
          <w:fldChar w:fldCharType="begin"/>
        </w:r>
        <w:r>
          <w:rPr>
            <w:noProof/>
            <w:webHidden/>
          </w:rPr>
          <w:instrText xml:space="preserve"> PAGEREF _Toc26739810 \h </w:instrText>
        </w:r>
        <w:r>
          <w:rPr>
            <w:noProof/>
            <w:webHidden/>
          </w:rPr>
        </w:r>
        <w:r>
          <w:rPr>
            <w:noProof/>
            <w:webHidden/>
          </w:rPr>
          <w:fldChar w:fldCharType="separate"/>
        </w:r>
        <w:r>
          <w:rPr>
            <w:noProof/>
            <w:webHidden/>
          </w:rPr>
          <w:t>19</w:t>
        </w:r>
        <w:r>
          <w:rPr>
            <w:noProof/>
            <w:webHidden/>
          </w:rPr>
          <w:fldChar w:fldCharType="end"/>
        </w:r>
      </w:hyperlink>
    </w:p>
    <w:p w14:paraId="21735DAC" w14:textId="0E184196"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11" w:history="1">
        <w:r w:rsidRPr="00A0397B">
          <w:rPr>
            <w:rStyle w:val="Hyperlink"/>
            <w:noProof/>
          </w:rPr>
          <w:t>2.1.2.1 HTML</w:t>
        </w:r>
        <w:r>
          <w:rPr>
            <w:noProof/>
            <w:webHidden/>
          </w:rPr>
          <w:tab/>
        </w:r>
        <w:r>
          <w:rPr>
            <w:noProof/>
            <w:webHidden/>
          </w:rPr>
          <w:fldChar w:fldCharType="begin"/>
        </w:r>
        <w:r>
          <w:rPr>
            <w:noProof/>
            <w:webHidden/>
          </w:rPr>
          <w:instrText xml:space="preserve"> PAGEREF _Toc26739811 \h </w:instrText>
        </w:r>
        <w:r>
          <w:rPr>
            <w:noProof/>
            <w:webHidden/>
          </w:rPr>
        </w:r>
        <w:r>
          <w:rPr>
            <w:noProof/>
            <w:webHidden/>
          </w:rPr>
          <w:fldChar w:fldCharType="separate"/>
        </w:r>
        <w:r>
          <w:rPr>
            <w:noProof/>
            <w:webHidden/>
          </w:rPr>
          <w:t>20</w:t>
        </w:r>
        <w:r>
          <w:rPr>
            <w:noProof/>
            <w:webHidden/>
          </w:rPr>
          <w:fldChar w:fldCharType="end"/>
        </w:r>
      </w:hyperlink>
    </w:p>
    <w:p w14:paraId="61DD4C40" w14:textId="723AFBC6"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12" w:history="1">
        <w:r w:rsidRPr="00A0397B">
          <w:rPr>
            <w:rStyle w:val="Hyperlink"/>
            <w:noProof/>
          </w:rPr>
          <w:t>2.1.2.2 PHP</w:t>
        </w:r>
        <w:r>
          <w:rPr>
            <w:noProof/>
            <w:webHidden/>
          </w:rPr>
          <w:tab/>
        </w:r>
        <w:r>
          <w:rPr>
            <w:noProof/>
            <w:webHidden/>
          </w:rPr>
          <w:fldChar w:fldCharType="begin"/>
        </w:r>
        <w:r>
          <w:rPr>
            <w:noProof/>
            <w:webHidden/>
          </w:rPr>
          <w:instrText xml:space="preserve"> PAGEREF _Toc26739812 \h </w:instrText>
        </w:r>
        <w:r>
          <w:rPr>
            <w:noProof/>
            <w:webHidden/>
          </w:rPr>
        </w:r>
        <w:r>
          <w:rPr>
            <w:noProof/>
            <w:webHidden/>
          </w:rPr>
          <w:fldChar w:fldCharType="separate"/>
        </w:r>
        <w:r>
          <w:rPr>
            <w:noProof/>
            <w:webHidden/>
          </w:rPr>
          <w:t>20</w:t>
        </w:r>
        <w:r>
          <w:rPr>
            <w:noProof/>
            <w:webHidden/>
          </w:rPr>
          <w:fldChar w:fldCharType="end"/>
        </w:r>
      </w:hyperlink>
    </w:p>
    <w:p w14:paraId="01C31902" w14:textId="6FB4D96E"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13" w:history="1">
        <w:r w:rsidRPr="00A0397B">
          <w:rPr>
            <w:rStyle w:val="Hyperlink"/>
            <w:noProof/>
          </w:rPr>
          <w:t>2.1.2.3 JavaScript</w:t>
        </w:r>
        <w:r>
          <w:rPr>
            <w:noProof/>
            <w:webHidden/>
          </w:rPr>
          <w:tab/>
        </w:r>
        <w:r>
          <w:rPr>
            <w:noProof/>
            <w:webHidden/>
          </w:rPr>
          <w:fldChar w:fldCharType="begin"/>
        </w:r>
        <w:r>
          <w:rPr>
            <w:noProof/>
            <w:webHidden/>
          </w:rPr>
          <w:instrText xml:space="preserve"> PAGEREF _Toc26739813 \h </w:instrText>
        </w:r>
        <w:r>
          <w:rPr>
            <w:noProof/>
            <w:webHidden/>
          </w:rPr>
        </w:r>
        <w:r>
          <w:rPr>
            <w:noProof/>
            <w:webHidden/>
          </w:rPr>
          <w:fldChar w:fldCharType="separate"/>
        </w:r>
        <w:r>
          <w:rPr>
            <w:noProof/>
            <w:webHidden/>
          </w:rPr>
          <w:t>21</w:t>
        </w:r>
        <w:r>
          <w:rPr>
            <w:noProof/>
            <w:webHidden/>
          </w:rPr>
          <w:fldChar w:fldCharType="end"/>
        </w:r>
      </w:hyperlink>
    </w:p>
    <w:p w14:paraId="34A30877" w14:textId="213A254F"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14" w:history="1">
        <w:r w:rsidRPr="00A0397B">
          <w:rPr>
            <w:rStyle w:val="Hyperlink"/>
            <w:noProof/>
          </w:rPr>
          <w:t>2.1.3 Banco de Dados</w:t>
        </w:r>
        <w:r>
          <w:rPr>
            <w:noProof/>
            <w:webHidden/>
          </w:rPr>
          <w:tab/>
        </w:r>
        <w:r>
          <w:rPr>
            <w:noProof/>
            <w:webHidden/>
          </w:rPr>
          <w:fldChar w:fldCharType="begin"/>
        </w:r>
        <w:r>
          <w:rPr>
            <w:noProof/>
            <w:webHidden/>
          </w:rPr>
          <w:instrText xml:space="preserve"> PAGEREF _Toc26739814 \h </w:instrText>
        </w:r>
        <w:r>
          <w:rPr>
            <w:noProof/>
            <w:webHidden/>
          </w:rPr>
        </w:r>
        <w:r>
          <w:rPr>
            <w:noProof/>
            <w:webHidden/>
          </w:rPr>
          <w:fldChar w:fldCharType="separate"/>
        </w:r>
        <w:r>
          <w:rPr>
            <w:noProof/>
            <w:webHidden/>
          </w:rPr>
          <w:t>21</w:t>
        </w:r>
        <w:r>
          <w:rPr>
            <w:noProof/>
            <w:webHidden/>
          </w:rPr>
          <w:fldChar w:fldCharType="end"/>
        </w:r>
      </w:hyperlink>
    </w:p>
    <w:p w14:paraId="6D88938C" w14:textId="610BF092"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15" w:history="1">
        <w:r w:rsidRPr="00A0397B">
          <w:rPr>
            <w:rStyle w:val="Hyperlink"/>
            <w:noProof/>
          </w:rPr>
          <w:t>2.1.4 Sistema Embarcado</w:t>
        </w:r>
        <w:r>
          <w:rPr>
            <w:noProof/>
            <w:webHidden/>
          </w:rPr>
          <w:tab/>
        </w:r>
        <w:r>
          <w:rPr>
            <w:noProof/>
            <w:webHidden/>
          </w:rPr>
          <w:fldChar w:fldCharType="begin"/>
        </w:r>
        <w:r>
          <w:rPr>
            <w:noProof/>
            <w:webHidden/>
          </w:rPr>
          <w:instrText xml:space="preserve"> PAGEREF _Toc26739815 \h </w:instrText>
        </w:r>
        <w:r>
          <w:rPr>
            <w:noProof/>
            <w:webHidden/>
          </w:rPr>
        </w:r>
        <w:r>
          <w:rPr>
            <w:noProof/>
            <w:webHidden/>
          </w:rPr>
          <w:fldChar w:fldCharType="separate"/>
        </w:r>
        <w:r>
          <w:rPr>
            <w:noProof/>
            <w:webHidden/>
          </w:rPr>
          <w:t>22</w:t>
        </w:r>
        <w:r>
          <w:rPr>
            <w:noProof/>
            <w:webHidden/>
          </w:rPr>
          <w:fldChar w:fldCharType="end"/>
        </w:r>
      </w:hyperlink>
    </w:p>
    <w:p w14:paraId="2B915C4B" w14:textId="463EC1BF"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16" w:history="1">
        <w:r w:rsidRPr="00A0397B">
          <w:rPr>
            <w:rStyle w:val="Hyperlink"/>
            <w:noProof/>
          </w:rPr>
          <w:t>2.1.5 Código de Barras</w:t>
        </w:r>
        <w:r>
          <w:rPr>
            <w:noProof/>
            <w:webHidden/>
          </w:rPr>
          <w:tab/>
        </w:r>
        <w:r>
          <w:rPr>
            <w:noProof/>
            <w:webHidden/>
          </w:rPr>
          <w:fldChar w:fldCharType="begin"/>
        </w:r>
        <w:r>
          <w:rPr>
            <w:noProof/>
            <w:webHidden/>
          </w:rPr>
          <w:instrText xml:space="preserve"> PAGEREF _Toc26739816 \h </w:instrText>
        </w:r>
        <w:r>
          <w:rPr>
            <w:noProof/>
            <w:webHidden/>
          </w:rPr>
        </w:r>
        <w:r>
          <w:rPr>
            <w:noProof/>
            <w:webHidden/>
          </w:rPr>
          <w:fldChar w:fldCharType="separate"/>
        </w:r>
        <w:r>
          <w:rPr>
            <w:noProof/>
            <w:webHidden/>
          </w:rPr>
          <w:t>23</w:t>
        </w:r>
        <w:r>
          <w:rPr>
            <w:noProof/>
            <w:webHidden/>
          </w:rPr>
          <w:fldChar w:fldCharType="end"/>
        </w:r>
      </w:hyperlink>
    </w:p>
    <w:p w14:paraId="028E7B99" w14:textId="0937779D"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17" w:history="1">
        <w:r w:rsidRPr="00A0397B">
          <w:rPr>
            <w:rStyle w:val="Hyperlink"/>
            <w:noProof/>
          </w:rPr>
          <w:t>2.1.5.1</w:t>
        </w:r>
        <w:r w:rsidRPr="00A0397B">
          <w:rPr>
            <w:rStyle w:val="Hyperlink"/>
            <w:i/>
            <w:iCs/>
            <w:noProof/>
          </w:rPr>
          <w:t xml:space="preserve"> Code</w:t>
        </w:r>
        <w:r w:rsidRPr="00A0397B">
          <w:rPr>
            <w:rStyle w:val="Hyperlink"/>
            <w:noProof/>
          </w:rPr>
          <w:t xml:space="preserve"> 39</w:t>
        </w:r>
        <w:r>
          <w:rPr>
            <w:noProof/>
            <w:webHidden/>
          </w:rPr>
          <w:tab/>
        </w:r>
        <w:r>
          <w:rPr>
            <w:noProof/>
            <w:webHidden/>
          </w:rPr>
          <w:fldChar w:fldCharType="begin"/>
        </w:r>
        <w:r>
          <w:rPr>
            <w:noProof/>
            <w:webHidden/>
          </w:rPr>
          <w:instrText xml:space="preserve"> PAGEREF _Toc26739817 \h </w:instrText>
        </w:r>
        <w:r>
          <w:rPr>
            <w:noProof/>
            <w:webHidden/>
          </w:rPr>
        </w:r>
        <w:r>
          <w:rPr>
            <w:noProof/>
            <w:webHidden/>
          </w:rPr>
          <w:fldChar w:fldCharType="separate"/>
        </w:r>
        <w:r>
          <w:rPr>
            <w:noProof/>
            <w:webHidden/>
          </w:rPr>
          <w:t>24</w:t>
        </w:r>
        <w:r>
          <w:rPr>
            <w:noProof/>
            <w:webHidden/>
          </w:rPr>
          <w:fldChar w:fldCharType="end"/>
        </w:r>
      </w:hyperlink>
    </w:p>
    <w:p w14:paraId="2F284199" w14:textId="25DACB83"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18" w:history="1">
        <w:r w:rsidRPr="00A0397B">
          <w:rPr>
            <w:rStyle w:val="Hyperlink"/>
            <w:noProof/>
          </w:rPr>
          <w:t>2.1.5.2</w:t>
        </w:r>
        <w:r w:rsidRPr="00A0397B">
          <w:rPr>
            <w:rStyle w:val="Hyperlink"/>
            <w:i/>
            <w:iCs/>
            <w:noProof/>
          </w:rPr>
          <w:t xml:space="preserve"> Code</w:t>
        </w:r>
        <w:r w:rsidRPr="00A0397B">
          <w:rPr>
            <w:rStyle w:val="Hyperlink"/>
            <w:noProof/>
          </w:rPr>
          <w:t xml:space="preserve"> 128</w:t>
        </w:r>
        <w:r>
          <w:rPr>
            <w:noProof/>
            <w:webHidden/>
          </w:rPr>
          <w:tab/>
        </w:r>
        <w:r>
          <w:rPr>
            <w:noProof/>
            <w:webHidden/>
          </w:rPr>
          <w:fldChar w:fldCharType="begin"/>
        </w:r>
        <w:r>
          <w:rPr>
            <w:noProof/>
            <w:webHidden/>
          </w:rPr>
          <w:instrText xml:space="preserve"> PAGEREF _Toc26739818 \h </w:instrText>
        </w:r>
        <w:r>
          <w:rPr>
            <w:noProof/>
            <w:webHidden/>
          </w:rPr>
        </w:r>
        <w:r>
          <w:rPr>
            <w:noProof/>
            <w:webHidden/>
          </w:rPr>
          <w:fldChar w:fldCharType="separate"/>
        </w:r>
        <w:r>
          <w:rPr>
            <w:noProof/>
            <w:webHidden/>
          </w:rPr>
          <w:t>24</w:t>
        </w:r>
        <w:r>
          <w:rPr>
            <w:noProof/>
            <w:webHidden/>
          </w:rPr>
          <w:fldChar w:fldCharType="end"/>
        </w:r>
      </w:hyperlink>
    </w:p>
    <w:p w14:paraId="36695A16" w14:textId="622FCDE3"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19" w:history="1">
        <w:r w:rsidRPr="00A0397B">
          <w:rPr>
            <w:rStyle w:val="Hyperlink"/>
            <w:i/>
            <w:iCs/>
            <w:noProof/>
          </w:rPr>
          <w:t>2.1.5.3 Interleaved 2 of 5</w:t>
        </w:r>
        <w:r>
          <w:rPr>
            <w:noProof/>
            <w:webHidden/>
          </w:rPr>
          <w:tab/>
        </w:r>
        <w:r>
          <w:rPr>
            <w:noProof/>
            <w:webHidden/>
          </w:rPr>
          <w:fldChar w:fldCharType="begin"/>
        </w:r>
        <w:r>
          <w:rPr>
            <w:noProof/>
            <w:webHidden/>
          </w:rPr>
          <w:instrText xml:space="preserve"> PAGEREF _Toc26739819 \h </w:instrText>
        </w:r>
        <w:r>
          <w:rPr>
            <w:noProof/>
            <w:webHidden/>
          </w:rPr>
        </w:r>
        <w:r>
          <w:rPr>
            <w:noProof/>
            <w:webHidden/>
          </w:rPr>
          <w:fldChar w:fldCharType="separate"/>
        </w:r>
        <w:r>
          <w:rPr>
            <w:noProof/>
            <w:webHidden/>
          </w:rPr>
          <w:t>25</w:t>
        </w:r>
        <w:r>
          <w:rPr>
            <w:noProof/>
            <w:webHidden/>
          </w:rPr>
          <w:fldChar w:fldCharType="end"/>
        </w:r>
      </w:hyperlink>
    </w:p>
    <w:p w14:paraId="02B1BDC3" w14:textId="1E9418C6"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20" w:history="1">
        <w:r w:rsidRPr="00A0397B">
          <w:rPr>
            <w:rStyle w:val="Hyperlink"/>
            <w:noProof/>
          </w:rPr>
          <w:t>2.1.5.4</w:t>
        </w:r>
        <w:r w:rsidRPr="00A0397B">
          <w:rPr>
            <w:rStyle w:val="Hyperlink"/>
            <w:i/>
            <w:iCs/>
            <w:noProof/>
          </w:rPr>
          <w:t xml:space="preserve"> Universal Product Codes </w:t>
        </w:r>
        <w:r w:rsidRPr="00A0397B">
          <w:rPr>
            <w:rStyle w:val="Hyperlink"/>
            <w:noProof/>
          </w:rPr>
          <w:t>(UPC)</w:t>
        </w:r>
        <w:r>
          <w:rPr>
            <w:noProof/>
            <w:webHidden/>
          </w:rPr>
          <w:tab/>
        </w:r>
        <w:r>
          <w:rPr>
            <w:noProof/>
            <w:webHidden/>
          </w:rPr>
          <w:fldChar w:fldCharType="begin"/>
        </w:r>
        <w:r>
          <w:rPr>
            <w:noProof/>
            <w:webHidden/>
          </w:rPr>
          <w:instrText xml:space="preserve"> PAGEREF _Toc26739820 \h </w:instrText>
        </w:r>
        <w:r>
          <w:rPr>
            <w:noProof/>
            <w:webHidden/>
          </w:rPr>
        </w:r>
        <w:r>
          <w:rPr>
            <w:noProof/>
            <w:webHidden/>
          </w:rPr>
          <w:fldChar w:fldCharType="separate"/>
        </w:r>
        <w:r>
          <w:rPr>
            <w:noProof/>
            <w:webHidden/>
          </w:rPr>
          <w:t>25</w:t>
        </w:r>
        <w:r>
          <w:rPr>
            <w:noProof/>
            <w:webHidden/>
          </w:rPr>
          <w:fldChar w:fldCharType="end"/>
        </w:r>
      </w:hyperlink>
    </w:p>
    <w:p w14:paraId="77C9850E" w14:textId="7315C934"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21" w:history="1">
        <w:r w:rsidRPr="00A0397B">
          <w:rPr>
            <w:rStyle w:val="Hyperlink"/>
            <w:noProof/>
          </w:rPr>
          <w:t>2.1.5.5</w:t>
        </w:r>
        <w:r w:rsidRPr="00A0397B">
          <w:rPr>
            <w:rStyle w:val="Hyperlink"/>
            <w:i/>
            <w:iCs/>
            <w:noProof/>
          </w:rPr>
          <w:t xml:space="preserve"> International Article Number</w:t>
        </w:r>
        <w:r w:rsidRPr="00A0397B">
          <w:rPr>
            <w:rStyle w:val="Hyperlink"/>
            <w:noProof/>
          </w:rPr>
          <w:t xml:space="preserve"> (IAN)</w:t>
        </w:r>
        <w:r>
          <w:rPr>
            <w:noProof/>
            <w:webHidden/>
          </w:rPr>
          <w:tab/>
        </w:r>
        <w:r>
          <w:rPr>
            <w:noProof/>
            <w:webHidden/>
          </w:rPr>
          <w:fldChar w:fldCharType="begin"/>
        </w:r>
        <w:r>
          <w:rPr>
            <w:noProof/>
            <w:webHidden/>
          </w:rPr>
          <w:instrText xml:space="preserve"> PAGEREF _Toc26739821 \h </w:instrText>
        </w:r>
        <w:r>
          <w:rPr>
            <w:noProof/>
            <w:webHidden/>
          </w:rPr>
        </w:r>
        <w:r>
          <w:rPr>
            <w:noProof/>
            <w:webHidden/>
          </w:rPr>
          <w:fldChar w:fldCharType="separate"/>
        </w:r>
        <w:r>
          <w:rPr>
            <w:noProof/>
            <w:webHidden/>
          </w:rPr>
          <w:t>26</w:t>
        </w:r>
        <w:r>
          <w:rPr>
            <w:noProof/>
            <w:webHidden/>
          </w:rPr>
          <w:fldChar w:fldCharType="end"/>
        </w:r>
      </w:hyperlink>
    </w:p>
    <w:p w14:paraId="0902522B" w14:textId="5C869BBA"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22" w:history="1">
        <w:r w:rsidRPr="00A0397B">
          <w:rPr>
            <w:rStyle w:val="Hyperlink"/>
            <w:noProof/>
          </w:rPr>
          <w:t>2.1.5.6 PDF417</w:t>
        </w:r>
        <w:r>
          <w:rPr>
            <w:noProof/>
            <w:webHidden/>
          </w:rPr>
          <w:tab/>
        </w:r>
        <w:r>
          <w:rPr>
            <w:noProof/>
            <w:webHidden/>
          </w:rPr>
          <w:fldChar w:fldCharType="begin"/>
        </w:r>
        <w:r>
          <w:rPr>
            <w:noProof/>
            <w:webHidden/>
          </w:rPr>
          <w:instrText xml:space="preserve"> PAGEREF _Toc26739822 \h </w:instrText>
        </w:r>
        <w:r>
          <w:rPr>
            <w:noProof/>
            <w:webHidden/>
          </w:rPr>
        </w:r>
        <w:r>
          <w:rPr>
            <w:noProof/>
            <w:webHidden/>
          </w:rPr>
          <w:fldChar w:fldCharType="separate"/>
        </w:r>
        <w:r>
          <w:rPr>
            <w:noProof/>
            <w:webHidden/>
          </w:rPr>
          <w:t>26</w:t>
        </w:r>
        <w:r>
          <w:rPr>
            <w:noProof/>
            <w:webHidden/>
          </w:rPr>
          <w:fldChar w:fldCharType="end"/>
        </w:r>
      </w:hyperlink>
    </w:p>
    <w:p w14:paraId="3916EB34" w14:textId="6B1768AA"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23" w:history="1">
        <w:r w:rsidRPr="00A0397B">
          <w:rPr>
            <w:rStyle w:val="Hyperlink"/>
            <w:i/>
            <w:iCs/>
            <w:noProof/>
          </w:rPr>
          <w:t>2.1.5.7 Data Matrix</w:t>
        </w:r>
        <w:r>
          <w:rPr>
            <w:noProof/>
            <w:webHidden/>
          </w:rPr>
          <w:tab/>
        </w:r>
        <w:r>
          <w:rPr>
            <w:noProof/>
            <w:webHidden/>
          </w:rPr>
          <w:fldChar w:fldCharType="begin"/>
        </w:r>
        <w:r>
          <w:rPr>
            <w:noProof/>
            <w:webHidden/>
          </w:rPr>
          <w:instrText xml:space="preserve"> PAGEREF _Toc26739823 \h </w:instrText>
        </w:r>
        <w:r>
          <w:rPr>
            <w:noProof/>
            <w:webHidden/>
          </w:rPr>
        </w:r>
        <w:r>
          <w:rPr>
            <w:noProof/>
            <w:webHidden/>
          </w:rPr>
          <w:fldChar w:fldCharType="separate"/>
        </w:r>
        <w:r>
          <w:rPr>
            <w:noProof/>
            <w:webHidden/>
          </w:rPr>
          <w:t>27</w:t>
        </w:r>
        <w:r>
          <w:rPr>
            <w:noProof/>
            <w:webHidden/>
          </w:rPr>
          <w:fldChar w:fldCharType="end"/>
        </w:r>
      </w:hyperlink>
    </w:p>
    <w:p w14:paraId="3F49EA7B" w14:textId="7DBBF89F"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24" w:history="1">
        <w:r w:rsidRPr="00A0397B">
          <w:rPr>
            <w:rStyle w:val="Hyperlink"/>
            <w:i/>
            <w:iCs/>
            <w:noProof/>
          </w:rPr>
          <w:t>2.1.5.8 Quick Response</w:t>
        </w:r>
        <w:r w:rsidRPr="00A0397B">
          <w:rPr>
            <w:rStyle w:val="Hyperlink"/>
            <w:noProof/>
          </w:rPr>
          <w:t xml:space="preserve"> (QR) </w:t>
        </w:r>
        <w:r w:rsidRPr="00A0397B">
          <w:rPr>
            <w:rStyle w:val="Hyperlink"/>
            <w:i/>
            <w:iCs/>
            <w:noProof/>
          </w:rPr>
          <w:t>Codes</w:t>
        </w:r>
        <w:r>
          <w:rPr>
            <w:noProof/>
            <w:webHidden/>
          </w:rPr>
          <w:tab/>
        </w:r>
        <w:r>
          <w:rPr>
            <w:noProof/>
            <w:webHidden/>
          </w:rPr>
          <w:fldChar w:fldCharType="begin"/>
        </w:r>
        <w:r>
          <w:rPr>
            <w:noProof/>
            <w:webHidden/>
          </w:rPr>
          <w:instrText xml:space="preserve"> PAGEREF _Toc26739824 \h </w:instrText>
        </w:r>
        <w:r>
          <w:rPr>
            <w:noProof/>
            <w:webHidden/>
          </w:rPr>
        </w:r>
        <w:r>
          <w:rPr>
            <w:noProof/>
            <w:webHidden/>
          </w:rPr>
          <w:fldChar w:fldCharType="separate"/>
        </w:r>
        <w:r>
          <w:rPr>
            <w:noProof/>
            <w:webHidden/>
          </w:rPr>
          <w:t>27</w:t>
        </w:r>
        <w:r>
          <w:rPr>
            <w:noProof/>
            <w:webHidden/>
          </w:rPr>
          <w:fldChar w:fldCharType="end"/>
        </w:r>
      </w:hyperlink>
    </w:p>
    <w:p w14:paraId="11B53A31" w14:textId="3E84EA79" w:rsidR="00076038" w:rsidRDefault="00076038">
      <w:pPr>
        <w:pStyle w:val="Sumrio2"/>
        <w:rPr>
          <w:rFonts w:asciiTheme="minorHAnsi" w:eastAsiaTheme="minorEastAsia" w:hAnsiTheme="minorHAnsi" w:cstheme="minorBidi"/>
          <w:b w:val="0"/>
          <w:bCs w:val="0"/>
          <w:sz w:val="22"/>
          <w:szCs w:val="22"/>
        </w:rPr>
      </w:pPr>
      <w:hyperlink w:anchor="_Toc26739825" w:history="1">
        <w:r w:rsidRPr="00A0397B">
          <w:rPr>
            <w:rStyle w:val="Hyperlink"/>
          </w:rPr>
          <w:t>2.2 Alocação de Recursos</w:t>
        </w:r>
        <w:r>
          <w:rPr>
            <w:webHidden/>
          </w:rPr>
          <w:tab/>
        </w:r>
        <w:r>
          <w:rPr>
            <w:webHidden/>
          </w:rPr>
          <w:fldChar w:fldCharType="begin"/>
        </w:r>
        <w:r>
          <w:rPr>
            <w:webHidden/>
          </w:rPr>
          <w:instrText xml:space="preserve"> PAGEREF _Toc26739825 \h </w:instrText>
        </w:r>
        <w:r>
          <w:rPr>
            <w:webHidden/>
          </w:rPr>
        </w:r>
        <w:r>
          <w:rPr>
            <w:webHidden/>
          </w:rPr>
          <w:fldChar w:fldCharType="separate"/>
        </w:r>
        <w:r>
          <w:rPr>
            <w:webHidden/>
          </w:rPr>
          <w:t>28</w:t>
        </w:r>
        <w:r>
          <w:rPr>
            <w:webHidden/>
          </w:rPr>
          <w:fldChar w:fldCharType="end"/>
        </w:r>
      </w:hyperlink>
    </w:p>
    <w:p w14:paraId="7086248B" w14:textId="7A3BE7FF"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26" w:history="1">
        <w:r w:rsidRPr="00A0397B">
          <w:rPr>
            <w:rStyle w:val="Hyperlink"/>
            <w:noProof/>
          </w:rPr>
          <w:t>2.2.1 Xampp</w:t>
        </w:r>
        <w:r>
          <w:rPr>
            <w:noProof/>
            <w:webHidden/>
          </w:rPr>
          <w:tab/>
        </w:r>
        <w:r>
          <w:rPr>
            <w:noProof/>
            <w:webHidden/>
          </w:rPr>
          <w:fldChar w:fldCharType="begin"/>
        </w:r>
        <w:r>
          <w:rPr>
            <w:noProof/>
            <w:webHidden/>
          </w:rPr>
          <w:instrText xml:space="preserve"> PAGEREF _Toc26739826 \h </w:instrText>
        </w:r>
        <w:r>
          <w:rPr>
            <w:noProof/>
            <w:webHidden/>
          </w:rPr>
        </w:r>
        <w:r>
          <w:rPr>
            <w:noProof/>
            <w:webHidden/>
          </w:rPr>
          <w:fldChar w:fldCharType="separate"/>
        </w:r>
        <w:r>
          <w:rPr>
            <w:noProof/>
            <w:webHidden/>
          </w:rPr>
          <w:t>28</w:t>
        </w:r>
        <w:r>
          <w:rPr>
            <w:noProof/>
            <w:webHidden/>
          </w:rPr>
          <w:fldChar w:fldCharType="end"/>
        </w:r>
      </w:hyperlink>
    </w:p>
    <w:p w14:paraId="6534D1EB" w14:textId="0C360CA5"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27" w:history="1">
        <w:r w:rsidRPr="00A0397B">
          <w:rPr>
            <w:rStyle w:val="Hyperlink"/>
            <w:noProof/>
          </w:rPr>
          <w:t>2.2.2 MySQL Workbench</w:t>
        </w:r>
        <w:r>
          <w:rPr>
            <w:noProof/>
            <w:webHidden/>
          </w:rPr>
          <w:tab/>
        </w:r>
        <w:r>
          <w:rPr>
            <w:noProof/>
            <w:webHidden/>
          </w:rPr>
          <w:fldChar w:fldCharType="begin"/>
        </w:r>
        <w:r>
          <w:rPr>
            <w:noProof/>
            <w:webHidden/>
          </w:rPr>
          <w:instrText xml:space="preserve"> PAGEREF _Toc26739827 \h </w:instrText>
        </w:r>
        <w:r>
          <w:rPr>
            <w:noProof/>
            <w:webHidden/>
          </w:rPr>
        </w:r>
        <w:r>
          <w:rPr>
            <w:noProof/>
            <w:webHidden/>
          </w:rPr>
          <w:fldChar w:fldCharType="separate"/>
        </w:r>
        <w:r>
          <w:rPr>
            <w:noProof/>
            <w:webHidden/>
          </w:rPr>
          <w:t>29</w:t>
        </w:r>
        <w:r>
          <w:rPr>
            <w:noProof/>
            <w:webHidden/>
          </w:rPr>
          <w:fldChar w:fldCharType="end"/>
        </w:r>
      </w:hyperlink>
    </w:p>
    <w:p w14:paraId="36661417" w14:textId="3B105B3B"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28" w:history="1">
        <w:r w:rsidRPr="00A0397B">
          <w:rPr>
            <w:rStyle w:val="Hyperlink"/>
            <w:noProof/>
          </w:rPr>
          <w:t>2.2.3 CakePHP</w:t>
        </w:r>
        <w:r>
          <w:rPr>
            <w:noProof/>
            <w:webHidden/>
          </w:rPr>
          <w:tab/>
        </w:r>
        <w:r>
          <w:rPr>
            <w:noProof/>
            <w:webHidden/>
          </w:rPr>
          <w:fldChar w:fldCharType="begin"/>
        </w:r>
        <w:r>
          <w:rPr>
            <w:noProof/>
            <w:webHidden/>
          </w:rPr>
          <w:instrText xml:space="preserve"> PAGEREF _Toc26739828 \h </w:instrText>
        </w:r>
        <w:r>
          <w:rPr>
            <w:noProof/>
            <w:webHidden/>
          </w:rPr>
        </w:r>
        <w:r>
          <w:rPr>
            <w:noProof/>
            <w:webHidden/>
          </w:rPr>
          <w:fldChar w:fldCharType="separate"/>
        </w:r>
        <w:r>
          <w:rPr>
            <w:noProof/>
            <w:webHidden/>
          </w:rPr>
          <w:t>29</w:t>
        </w:r>
        <w:r>
          <w:rPr>
            <w:noProof/>
            <w:webHidden/>
          </w:rPr>
          <w:fldChar w:fldCharType="end"/>
        </w:r>
      </w:hyperlink>
    </w:p>
    <w:p w14:paraId="051D8988" w14:textId="4E6BF6CE"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29" w:history="1">
        <w:r w:rsidRPr="00A0397B">
          <w:rPr>
            <w:rStyle w:val="Hyperlink"/>
            <w:noProof/>
          </w:rPr>
          <w:t>2.2.4 Github</w:t>
        </w:r>
        <w:r>
          <w:rPr>
            <w:noProof/>
            <w:webHidden/>
          </w:rPr>
          <w:tab/>
        </w:r>
        <w:r>
          <w:rPr>
            <w:noProof/>
            <w:webHidden/>
          </w:rPr>
          <w:fldChar w:fldCharType="begin"/>
        </w:r>
        <w:r>
          <w:rPr>
            <w:noProof/>
            <w:webHidden/>
          </w:rPr>
          <w:instrText xml:space="preserve"> PAGEREF _Toc26739829 \h </w:instrText>
        </w:r>
        <w:r>
          <w:rPr>
            <w:noProof/>
            <w:webHidden/>
          </w:rPr>
        </w:r>
        <w:r>
          <w:rPr>
            <w:noProof/>
            <w:webHidden/>
          </w:rPr>
          <w:fldChar w:fldCharType="separate"/>
        </w:r>
        <w:r>
          <w:rPr>
            <w:noProof/>
            <w:webHidden/>
          </w:rPr>
          <w:t>30</w:t>
        </w:r>
        <w:r>
          <w:rPr>
            <w:noProof/>
            <w:webHidden/>
          </w:rPr>
          <w:fldChar w:fldCharType="end"/>
        </w:r>
      </w:hyperlink>
    </w:p>
    <w:p w14:paraId="5931CB58" w14:textId="7657C5ED"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30" w:history="1">
        <w:r w:rsidRPr="00A0397B">
          <w:rPr>
            <w:rStyle w:val="Hyperlink"/>
            <w:noProof/>
          </w:rPr>
          <w:t>2.2.5 000webhost</w:t>
        </w:r>
        <w:r>
          <w:rPr>
            <w:noProof/>
            <w:webHidden/>
          </w:rPr>
          <w:tab/>
        </w:r>
        <w:r>
          <w:rPr>
            <w:noProof/>
            <w:webHidden/>
          </w:rPr>
          <w:fldChar w:fldCharType="begin"/>
        </w:r>
        <w:r>
          <w:rPr>
            <w:noProof/>
            <w:webHidden/>
          </w:rPr>
          <w:instrText xml:space="preserve"> PAGEREF _Toc26739830 \h </w:instrText>
        </w:r>
        <w:r>
          <w:rPr>
            <w:noProof/>
            <w:webHidden/>
          </w:rPr>
        </w:r>
        <w:r>
          <w:rPr>
            <w:noProof/>
            <w:webHidden/>
          </w:rPr>
          <w:fldChar w:fldCharType="separate"/>
        </w:r>
        <w:r>
          <w:rPr>
            <w:noProof/>
            <w:webHidden/>
          </w:rPr>
          <w:t>31</w:t>
        </w:r>
        <w:r>
          <w:rPr>
            <w:noProof/>
            <w:webHidden/>
          </w:rPr>
          <w:fldChar w:fldCharType="end"/>
        </w:r>
      </w:hyperlink>
    </w:p>
    <w:p w14:paraId="6652DDDC" w14:textId="28F42A63"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31" w:history="1">
        <w:r w:rsidRPr="00A0397B">
          <w:rPr>
            <w:rStyle w:val="Hyperlink"/>
            <w:noProof/>
          </w:rPr>
          <w:t>2.2.6 FileZilla</w:t>
        </w:r>
        <w:r>
          <w:rPr>
            <w:noProof/>
            <w:webHidden/>
          </w:rPr>
          <w:tab/>
        </w:r>
        <w:r>
          <w:rPr>
            <w:noProof/>
            <w:webHidden/>
          </w:rPr>
          <w:fldChar w:fldCharType="begin"/>
        </w:r>
        <w:r>
          <w:rPr>
            <w:noProof/>
            <w:webHidden/>
          </w:rPr>
          <w:instrText xml:space="preserve"> PAGEREF _Toc26739831 \h </w:instrText>
        </w:r>
        <w:r>
          <w:rPr>
            <w:noProof/>
            <w:webHidden/>
          </w:rPr>
        </w:r>
        <w:r>
          <w:rPr>
            <w:noProof/>
            <w:webHidden/>
          </w:rPr>
          <w:fldChar w:fldCharType="separate"/>
        </w:r>
        <w:r>
          <w:rPr>
            <w:noProof/>
            <w:webHidden/>
          </w:rPr>
          <w:t>31</w:t>
        </w:r>
        <w:r>
          <w:rPr>
            <w:noProof/>
            <w:webHidden/>
          </w:rPr>
          <w:fldChar w:fldCharType="end"/>
        </w:r>
      </w:hyperlink>
    </w:p>
    <w:p w14:paraId="14163A89" w14:textId="6E9B5F90"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32" w:history="1">
        <w:r w:rsidRPr="00A0397B">
          <w:rPr>
            <w:rStyle w:val="Hyperlink"/>
            <w:noProof/>
          </w:rPr>
          <w:t xml:space="preserve">2.2.7 Google Chrome </w:t>
        </w:r>
        <w:r w:rsidRPr="00A0397B">
          <w:rPr>
            <w:rStyle w:val="Hyperlink"/>
            <w:i/>
            <w:iCs/>
            <w:noProof/>
          </w:rPr>
          <w:t>DevTools</w:t>
        </w:r>
        <w:r>
          <w:rPr>
            <w:noProof/>
            <w:webHidden/>
          </w:rPr>
          <w:tab/>
        </w:r>
        <w:r>
          <w:rPr>
            <w:noProof/>
            <w:webHidden/>
          </w:rPr>
          <w:fldChar w:fldCharType="begin"/>
        </w:r>
        <w:r>
          <w:rPr>
            <w:noProof/>
            <w:webHidden/>
          </w:rPr>
          <w:instrText xml:space="preserve"> PAGEREF _Toc26739832 \h </w:instrText>
        </w:r>
        <w:r>
          <w:rPr>
            <w:noProof/>
            <w:webHidden/>
          </w:rPr>
        </w:r>
        <w:r>
          <w:rPr>
            <w:noProof/>
            <w:webHidden/>
          </w:rPr>
          <w:fldChar w:fldCharType="separate"/>
        </w:r>
        <w:r>
          <w:rPr>
            <w:noProof/>
            <w:webHidden/>
          </w:rPr>
          <w:t>32</w:t>
        </w:r>
        <w:r>
          <w:rPr>
            <w:noProof/>
            <w:webHidden/>
          </w:rPr>
          <w:fldChar w:fldCharType="end"/>
        </w:r>
      </w:hyperlink>
    </w:p>
    <w:p w14:paraId="33D045AE" w14:textId="2B74B09F"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33" w:history="1">
        <w:r w:rsidRPr="00A0397B">
          <w:rPr>
            <w:rStyle w:val="Hyperlink"/>
            <w:noProof/>
          </w:rPr>
          <w:t>2.2.8 ZXing</w:t>
        </w:r>
        <w:r>
          <w:rPr>
            <w:noProof/>
            <w:webHidden/>
          </w:rPr>
          <w:tab/>
        </w:r>
        <w:r>
          <w:rPr>
            <w:noProof/>
            <w:webHidden/>
          </w:rPr>
          <w:fldChar w:fldCharType="begin"/>
        </w:r>
        <w:r>
          <w:rPr>
            <w:noProof/>
            <w:webHidden/>
          </w:rPr>
          <w:instrText xml:space="preserve"> PAGEREF _Toc26739833 \h </w:instrText>
        </w:r>
        <w:r>
          <w:rPr>
            <w:noProof/>
            <w:webHidden/>
          </w:rPr>
        </w:r>
        <w:r>
          <w:rPr>
            <w:noProof/>
            <w:webHidden/>
          </w:rPr>
          <w:fldChar w:fldCharType="separate"/>
        </w:r>
        <w:r>
          <w:rPr>
            <w:noProof/>
            <w:webHidden/>
          </w:rPr>
          <w:t>32</w:t>
        </w:r>
        <w:r>
          <w:rPr>
            <w:noProof/>
            <w:webHidden/>
          </w:rPr>
          <w:fldChar w:fldCharType="end"/>
        </w:r>
      </w:hyperlink>
    </w:p>
    <w:p w14:paraId="580DE89F" w14:textId="2CEA2C40"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34" w:history="1">
        <w:r w:rsidRPr="00A0397B">
          <w:rPr>
            <w:rStyle w:val="Hyperlink"/>
            <w:noProof/>
          </w:rPr>
          <w:t>2.2.9 Simular Câmera Para Leitura de Código de Barras</w:t>
        </w:r>
        <w:r>
          <w:rPr>
            <w:noProof/>
            <w:webHidden/>
          </w:rPr>
          <w:tab/>
        </w:r>
        <w:r>
          <w:rPr>
            <w:noProof/>
            <w:webHidden/>
          </w:rPr>
          <w:fldChar w:fldCharType="begin"/>
        </w:r>
        <w:r>
          <w:rPr>
            <w:noProof/>
            <w:webHidden/>
          </w:rPr>
          <w:instrText xml:space="preserve"> PAGEREF _Toc26739834 \h </w:instrText>
        </w:r>
        <w:r>
          <w:rPr>
            <w:noProof/>
            <w:webHidden/>
          </w:rPr>
        </w:r>
        <w:r>
          <w:rPr>
            <w:noProof/>
            <w:webHidden/>
          </w:rPr>
          <w:fldChar w:fldCharType="separate"/>
        </w:r>
        <w:r>
          <w:rPr>
            <w:noProof/>
            <w:webHidden/>
          </w:rPr>
          <w:t>32</w:t>
        </w:r>
        <w:r>
          <w:rPr>
            <w:noProof/>
            <w:webHidden/>
          </w:rPr>
          <w:fldChar w:fldCharType="end"/>
        </w:r>
      </w:hyperlink>
    </w:p>
    <w:p w14:paraId="28A1EF62" w14:textId="1FCF5D2F"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35" w:history="1">
        <w:r w:rsidRPr="00A0397B">
          <w:rPr>
            <w:rStyle w:val="Hyperlink"/>
            <w:noProof/>
          </w:rPr>
          <w:t>2.2.10 Proteus</w:t>
        </w:r>
        <w:r>
          <w:rPr>
            <w:noProof/>
            <w:webHidden/>
          </w:rPr>
          <w:tab/>
        </w:r>
        <w:r>
          <w:rPr>
            <w:noProof/>
            <w:webHidden/>
          </w:rPr>
          <w:fldChar w:fldCharType="begin"/>
        </w:r>
        <w:r>
          <w:rPr>
            <w:noProof/>
            <w:webHidden/>
          </w:rPr>
          <w:instrText xml:space="preserve"> PAGEREF _Toc26739835 \h </w:instrText>
        </w:r>
        <w:r>
          <w:rPr>
            <w:noProof/>
            <w:webHidden/>
          </w:rPr>
        </w:r>
        <w:r>
          <w:rPr>
            <w:noProof/>
            <w:webHidden/>
          </w:rPr>
          <w:fldChar w:fldCharType="separate"/>
        </w:r>
        <w:r>
          <w:rPr>
            <w:noProof/>
            <w:webHidden/>
          </w:rPr>
          <w:t>33</w:t>
        </w:r>
        <w:r>
          <w:rPr>
            <w:noProof/>
            <w:webHidden/>
          </w:rPr>
          <w:fldChar w:fldCharType="end"/>
        </w:r>
      </w:hyperlink>
    </w:p>
    <w:p w14:paraId="67695159" w14:textId="1FA647D1"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36" w:history="1">
        <w:r w:rsidRPr="00A0397B">
          <w:rPr>
            <w:rStyle w:val="Hyperlink"/>
            <w:noProof/>
          </w:rPr>
          <w:t>2.2.11 Arduino</w:t>
        </w:r>
        <w:r>
          <w:rPr>
            <w:noProof/>
            <w:webHidden/>
          </w:rPr>
          <w:tab/>
        </w:r>
        <w:r>
          <w:rPr>
            <w:noProof/>
            <w:webHidden/>
          </w:rPr>
          <w:fldChar w:fldCharType="begin"/>
        </w:r>
        <w:r>
          <w:rPr>
            <w:noProof/>
            <w:webHidden/>
          </w:rPr>
          <w:instrText xml:space="preserve"> PAGEREF _Toc26739836 \h </w:instrText>
        </w:r>
        <w:r>
          <w:rPr>
            <w:noProof/>
            <w:webHidden/>
          </w:rPr>
        </w:r>
        <w:r>
          <w:rPr>
            <w:noProof/>
            <w:webHidden/>
          </w:rPr>
          <w:fldChar w:fldCharType="separate"/>
        </w:r>
        <w:r>
          <w:rPr>
            <w:noProof/>
            <w:webHidden/>
          </w:rPr>
          <w:t>33</w:t>
        </w:r>
        <w:r>
          <w:rPr>
            <w:noProof/>
            <w:webHidden/>
          </w:rPr>
          <w:fldChar w:fldCharType="end"/>
        </w:r>
      </w:hyperlink>
    </w:p>
    <w:p w14:paraId="4E62BFDD" w14:textId="51C908AD"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37" w:history="1">
        <w:r w:rsidRPr="00A0397B">
          <w:rPr>
            <w:rStyle w:val="Hyperlink"/>
            <w:noProof/>
          </w:rPr>
          <w:t>2.2.12 PowerShell</w:t>
        </w:r>
        <w:r>
          <w:rPr>
            <w:noProof/>
            <w:webHidden/>
          </w:rPr>
          <w:tab/>
        </w:r>
        <w:r>
          <w:rPr>
            <w:noProof/>
            <w:webHidden/>
          </w:rPr>
          <w:fldChar w:fldCharType="begin"/>
        </w:r>
        <w:r>
          <w:rPr>
            <w:noProof/>
            <w:webHidden/>
          </w:rPr>
          <w:instrText xml:space="preserve"> PAGEREF _Toc26739837 \h </w:instrText>
        </w:r>
        <w:r>
          <w:rPr>
            <w:noProof/>
            <w:webHidden/>
          </w:rPr>
        </w:r>
        <w:r>
          <w:rPr>
            <w:noProof/>
            <w:webHidden/>
          </w:rPr>
          <w:fldChar w:fldCharType="separate"/>
        </w:r>
        <w:r>
          <w:rPr>
            <w:noProof/>
            <w:webHidden/>
          </w:rPr>
          <w:t>33</w:t>
        </w:r>
        <w:r>
          <w:rPr>
            <w:noProof/>
            <w:webHidden/>
          </w:rPr>
          <w:fldChar w:fldCharType="end"/>
        </w:r>
      </w:hyperlink>
    </w:p>
    <w:p w14:paraId="3D6756C7" w14:textId="1EA2F17B"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38" w:history="1">
        <w:r w:rsidRPr="00A0397B">
          <w:rPr>
            <w:rStyle w:val="Hyperlink"/>
            <w:noProof/>
          </w:rPr>
          <w:t>2.2.13 Arquivos ‘.bat’</w:t>
        </w:r>
        <w:r>
          <w:rPr>
            <w:noProof/>
            <w:webHidden/>
          </w:rPr>
          <w:tab/>
        </w:r>
        <w:r>
          <w:rPr>
            <w:noProof/>
            <w:webHidden/>
          </w:rPr>
          <w:fldChar w:fldCharType="begin"/>
        </w:r>
        <w:r>
          <w:rPr>
            <w:noProof/>
            <w:webHidden/>
          </w:rPr>
          <w:instrText xml:space="preserve"> PAGEREF _Toc26739838 \h </w:instrText>
        </w:r>
        <w:r>
          <w:rPr>
            <w:noProof/>
            <w:webHidden/>
          </w:rPr>
        </w:r>
        <w:r>
          <w:rPr>
            <w:noProof/>
            <w:webHidden/>
          </w:rPr>
          <w:fldChar w:fldCharType="separate"/>
        </w:r>
        <w:r>
          <w:rPr>
            <w:noProof/>
            <w:webHidden/>
          </w:rPr>
          <w:t>34</w:t>
        </w:r>
        <w:r>
          <w:rPr>
            <w:noProof/>
            <w:webHidden/>
          </w:rPr>
          <w:fldChar w:fldCharType="end"/>
        </w:r>
      </w:hyperlink>
    </w:p>
    <w:p w14:paraId="4078F3CC" w14:textId="464ADAD5"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39" w:history="1">
        <w:r w:rsidRPr="00A0397B">
          <w:rPr>
            <w:rStyle w:val="Hyperlink"/>
            <w:noProof/>
          </w:rPr>
          <w:t>2.2.14</w:t>
        </w:r>
        <w:r w:rsidRPr="00A0397B">
          <w:rPr>
            <w:rStyle w:val="Hyperlink"/>
            <w:i/>
            <w:iCs/>
            <w:noProof/>
          </w:rPr>
          <w:t xml:space="preserve"> Virtual Serial Port Driver</w:t>
        </w:r>
        <w:r w:rsidRPr="00A0397B">
          <w:rPr>
            <w:rStyle w:val="Hyperlink"/>
            <w:noProof/>
          </w:rPr>
          <w:t xml:space="preserve"> por </w:t>
        </w:r>
        <w:r w:rsidRPr="00A0397B">
          <w:rPr>
            <w:rStyle w:val="Hyperlink"/>
            <w:i/>
            <w:iCs/>
            <w:noProof/>
          </w:rPr>
          <w:t>Eltima Software</w:t>
        </w:r>
        <w:r>
          <w:rPr>
            <w:noProof/>
            <w:webHidden/>
          </w:rPr>
          <w:tab/>
        </w:r>
        <w:r>
          <w:rPr>
            <w:noProof/>
            <w:webHidden/>
          </w:rPr>
          <w:fldChar w:fldCharType="begin"/>
        </w:r>
        <w:r>
          <w:rPr>
            <w:noProof/>
            <w:webHidden/>
          </w:rPr>
          <w:instrText xml:space="preserve"> PAGEREF _Toc26739839 \h </w:instrText>
        </w:r>
        <w:r>
          <w:rPr>
            <w:noProof/>
            <w:webHidden/>
          </w:rPr>
        </w:r>
        <w:r>
          <w:rPr>
            <w:noProof/>
            <w:webHidden/>
          </w:rPr>
          <w:fldChar w:fldCharType="separate"/>
        </w:r>
        <w:r>
          <w:rPr>
            <w:noProof/>
            <w:webHidden/>
          </w:rPr>
          <w:t>34</w:t>
        </w:r>
        <w:r>
          <w:rPr>
            <w:noProof/>
            <w:webHidden/>
          </w:rPr>
          <w:fldChar w:fldCharType="end"/>
        </w:r>
      </w:hyperlink>
    </w:p>
    <w:p w14:paraId="7B2DBB56" w14:textId="026D00BF"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40" w:history="1">
        <w:r w:rsidRPr="00A0397B">
          <w:rPr>
            <w:rStyle w:val="Hyperlink"/>
            <w:noProof/>
          </w:rPr>
          <w:t>2.2.15 XBee</w:t>
        </w:r>
        <w:r>
          <w:rPr>
            <w:noProof/>
            <w:webHidden/>
          </w:rPr>
          <w:tab/>
        </w:r>
        <w:r>
          <w:rPr>
            <w:noProof/>
            <w:webHidden/>
          </w:rPr>
          <w:fldChar w:fldCharType="begin"/>
        </w:r>
        <w:r>
          <w:rPr>
            <w:noProof/>
            <w:webHidden/>
          </w:rPr>
          <w:instrText xml:space="preserve"> PAGEREF _Toc26739840 \h </w:instrText>
        </w:r>
        <w:r>
          <w:rPr>
            <w:noProof/>
            <w:webHidden/>
          </w:rPr>
        </w:r>
        <w:r>
          <w:rPr>
            <w:noProof/>
            <w:webHidden/>
          </w:rPr>
          <w:fldChar w:fldCharType="separate"/>
        </w:r>
        <w:r>
          <w:rPr>
            <w:noProof/>
            <w:webHidden/>
          </w:rPr>
          <w:t>35</w:t>
        </w:r>
        <w:r>
          <w:rPr>
            <w:noProof/>
            <w:webHidden/>
          </w:rPr>
          <w:fldChar w:fldCharType="end"/>
        </w:r>
      </w:hyperlink>
    </w:p>
    <w:p w14:paraId="2478D777" w14:textId="08513285" w:rsidR="00076038" w:rsidRDefault="00076038">
      <w:pPr>
        <w:pStyle w:val="Sumrio2"/>
        <w:rPr>
          <w:rFonts w:asciiTheme="minorHAnsi" w:eastAsiaTheme="minorEastAsia" w:hAnsiTheme="minorHAnsi" w:cstheme="minorBidi"/>
          <w:b w:val="0"/>
          <w:bCs w:val="0"/>
          <w:sz w:val="22"/>
          <w:szCs w:val="22"/>
        </w:rPr>
      </w:pPr>
      <w:hyperlink w:anchor="_Toc26739841" w:history="1">
        <w:r w:rsidRPr="00A0397B">
          <w:rPr>
            <w:rStyle w:val="Hyperlink"/>
          </w:rPr>
          <w:t>2.3 Metodologia e Etapas de Desenvolvimento</w:t>
        </w:r>
        <w:r>
          <w:rPr>
            <w:webHidden/>
          </w:rPr>
          <w:tab/>
        </w:r>
        <w:r>
          <w:rPr>
            <w:webHidden/>
          </w:rPr>
          <w:fldChar w:fldCharType="begin"/>
        </w:r>
        <w:r>
          <w:rPr>
            <w:webHidden/>
          </w:rPr>
          <w:instrText xml:space="preserve"> PAGEREF _Toc26739841 \h </w:instrText>
        </w:r>
        <w:r>
          <w:rPr>
            <w:webHidden/>
          </w:rPr>
        </w:r>
        <w:r>
          <w:rPr>
            <w:webHidden/>
          </w:rPr>
          <w:fldChar w:fldCharType="separate"/>
        </w:r>
        <w:r>
          <w:rPr>
            <w:webHidden/>
          </w:rPr>
          <w:t>36</w:t>
        </w:r>
        <w:r>
          <w:rPr>
            <w:webHidden/>
          </w:rPr>
          <w:fldChar w:fldCharType="end"/>
        </w:r>
      </w:hyperlink>
    </w:p>
    <w:p w14:paraId="4AEEC892" w14:textId="18298C8C" w:rsidR="00076038" w:rsidRDefault="00076038">
      <w:pPr>
        <w:pStyle w:val="Sumrio2"/>
        <w:rPr>
          <w:rFonts w:asciiTheme="minorHAnsi" w:eastAsiaTheme="minorEastAsia" w:hAnsiTheme="minorHAnsi" w:cstheme="minorBidi"/>
          <w:b w:val="0"/>
          <w:bCs w:val="0"/>
          <w:sz w:val="22"/>
          <w:szCs w:val="22"/>
        </w:rPr>
      </w:pPr>
      <w:hyperlink w:anchor="_Toc26739842" w:history="1">
        <w:r w:rsidRPr="00A0397B">
          <w:rPr>
            <w:rStyle w:val="Hyperlink"/>
          </w:rPr>
          <w:t>2.4 Apresentação do Sistema</w:t>
        </w:r>
        <w:r>
          <w:rPr>
            <w:webHidden/>
          </w:rPr>
          <w:tab/>
        </w:r>
        <w:r>
          <w:rPr>
            <w:webHidden/>
          </w:rPr>
          <w:fldChar w:fldCharType="begin"/>
        </w:r>
        <w:r>
          <w:rPr>
            <w:webHidden/>
          </w:rPr>
          <w:instrText xml:space="preserve"> PAGEREF _Toc26739842 \h </w:instrText>
        </w:r>
        <w:r>
          <w:rPr>
            <w:webHidden/>
          </w:rPr>
        </w:r>
        <w:r>
          <w:rPr>
            <w:webHidden/>
          </w:rPr>
          <w:fldChar w:fldCharType="separate"/>
        </w:r>
        <w:r>
          <w:rPr>
            <w:webHidden/>
          </w:rPr>
          <w:t>38</w:t>
        </w:r>
        <w:r>
          <w:rPr>
            <w:webHidden/>
          </w:rPr>
          <w:fldChar w:fldCharType="end"/>
        </w:r>
      </w:hyperlink>
    </w:p>
    <w:p w14:paraId="459168CC" w14:textId="5B2F945A"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43" w:history="1">
        <w:r w:rsidRPr="00A0397B">
          <w:rPr>
            <w:rStyle w:val="Hyperlink"/>
            <w:noProof/>
          </w:rPr>
          <w:t>2.4.1 Banco de Dados</w:t>
        </w:r>
        <w:r>
          <w:rPr>
            <w:noProof/>
            <w:webHidden/>
          </w:rPr>
          <w:tab/>
        </w:r>
        <w:r>
          <w:rPr>
            <w:noProof/>
            <w:webHidden/>
          </w:rPr>
          <w:fldChar w:fldCharType="begin"/>
        </w:r>
        <w:r>
          <w:rPr>
            <w:noProof/>
            <w:webHidden/>
          </w:rPr>
          <w:instrText xml:space="preserve"> PAGEREF _Toc26739843 \h </w:instrText>
        </w:r>
        <w:r>
          <w:rPr>
            <w:noProof/>
            <w:webHidden/>
          </w:rPr>
        </w:r>
        <w:r>
          <w:rPr>
            <w:noProof/>
            <w:webHidden/>
          </w:rPr>
          <w:fldChar w:fldCharType="separate"/>
        </w:r>
        <w:r>
          <w:rPr>
            <w:noProof/>
            <w:webHidden/>
          </w:rPr>
          <w:t>38</w:t>
        </w:r>
        <w:r>
          <w:rPr>
            <w:noProof/>
            <w:webHidden/>
          </w:rPr>
          <w:fldChar w:fldCharType="end"/>
        </w:r>
      </w:hyperlink>
    </w:p>
    <w:p w14:paraId="766E3931" w14:textId="0F40F860"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44" w:history="1">
        <w:r w:rsidRPr="00A0397B">
          <w:rPr>
            <w:rStyle w:val="Hyperlink"/>
            <w:noProof/>
          </w:rPr>
          <w:t>2.4.1.1 Página Inicial</w:t>
        </w:r>
        <w:r>
          <w:rPr>
            <w:noProof/>
            <w:webHidden/>
          </w:rPr>
          <w:tab/>
        </w:r>
        <w:r>
          <w:rPr>
            <w:noProof/>
            <w:webHidden/>
          </w:rPr>
          <w:fldChar w:fldCharType="begin"/>
        </w:r>
        <w:r>
          <w:rPr>
            <w:noProof/>
            <w:webHidden/>
          </w:rPr>
          <w:instrText xml:space="preserve"> PAGEREF _Toc26739844 \h </w:instrText>
        </w:r>
        <w:r>
          <w:rPr>
            <w:noProof/>
            <w:webHidden/>
          </w:rPr>
        </w:r>
        <w:r>
          <w:rPr>
            <w:noProof/>
            <w:webHidden/>
          </w:rPr>
          <w:fldChar w:fldCharType="separate"/>
        </w:r>
        <w:r>
          <w:rPr>
            <w:noProof/>
            <w:webHidden/>
          </w:rPr>
          <w:t>41</w:t>
        </w:r>
        <w:r>
          <w:rPr>
            <w:noProof/>
            <w:webHidden/>
          </w:rPr>
          <w:fldChar w:fldCharType="end"/>
        </w:r>
      </w:hyperlink>
    </w:p>
    <w:p w14:paraId="7D94F9E5" w14:textId="60C8DF8E"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45" w:history="1">
        <w:r w:rsidRPr="00A0397B">
          <w:rPr>
            <w:rStyle w:val="Hyperlink"/>
            <w:noProof/>
          </w:rPr>
          <w:t>2.4.1.2</w:t>
        </w:r>
        <w:r w:rsidRPr="00A0397B">
          <w:rPr>
            <w:rStyle w:val="Hyperlink"/>
            <w:i/>
            <w:iCs/>
            <w:noProof/>
          </w:rPr>
          <w:t xml:space="preserve"> New User</w:t>
        </w:r>
        <w:r w:rsidRPr="00A0397B">
          <w:rPr>
            <w:rStyle w:val="Hyperlink"/>
            <w:noProof/>
          </w:rPr>
          <w:t xml:space="preserve"> ou Add um Usuário</w:t>
        </w:r>
        <w:r>
          <w:rPr>
            <w:noProof/>
            <w:webHidden/>
          </w:rPr>
          <w:tab/>
        </w:r>
        <w:r>
          <w:rPr>
            <w:noProof/>
            <w:webHidden/>
          </w:rPr>
          <w:fldChar w:fldCharType="begin"/>
        </w:r>
        <w:r>
          <w:rPr>
            <w:noProof/>
            <w:webHidden/>
          </w:rPr>
          <w:instrText xml:space="preserve"> PAGEREF _Toc26739845 \h </w:instrText>
        </w:r>
        <w:r>
          <w:rPr>
            <w:noProof/>
            <w:webHidden/>
          </w:rPr>
        </w:r>
        <w:r>
          <w:rPr>
            <w:noProof/>
            <w:webHidden/>
          </w:rPr>
          <w:fldChar w:fldCharType="separate"/>
        </w:r>
        <w:r>
          <w:rPr>
            <w:noProof/>
            <w:webHidden/>
          </w:rPr>
          <w:t>44</w:t>
        </w:r>
        <w:r>
          <w:rPr>
            <w:noProof/>
            <w:webHidden/>
          </w:rPr>
          <w:fldChar w:fldCharType="end"/>
        </w:r>
      </w:hyperlink>
    </w:p>
    <w:p w14:paraId="5743B203" w14:textId="280C3CAE"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46" w:history="1">
        <w:r w:rsidRPr="00A0397B">
          <w:rPr>
            <w:rStyle w:val="Hyperlink"/>
            <w:noProof/>
          </w:rPr>
          <w:t>2.4.1.3 Login</w:t>
        </w:r>
        <w:r>
          <w:rPr>
            <w:noProof/>
            <w:webHidden/>
          </w:rPr>
          <w:tab/>
        </w:r>
        <w:r>
          <w:rPr>
            <w:noProof/>
            <w:webHidden/>
          </w:rPr>
          <w:fldChar w:fldCharType="begin"/>
        </w:r>
        <w:r>
          <w:rPr>
            <w:noProof/>
            <w:webHidden/>
          </w:rPr>
          <w:instrText xml:space="preserve"> PAGEREF _Toc26739846 \h </w:instrText>
        </w:r>
        <w:r>
          <w:rPr>
            <w:noProof/>
            <w:webHidden/>
          </w:rPr>
        </w:r>
        <w:r>
          <w:rPr>
            <w:noProof/>
            <w:webHidden/>
          </w:rPr>
          <w:fldChar w:fldCharType="separate"/>
        </w:r>
        <w:r>
          <w:rPr>
            <w:noProof/>
            <w:webHidden/>
          </w:rPr>
          <w:t>45</w:t>
        </w:r>
        <w:r>
          <w:rPr>
            <w:noProof/>
            <w:webHidden/>
          </w:rPr>
          <w:fldChar w:fldCharType="end"/>
        </w:r>
      </w:hyperlink>
    </w:p>
    <w:p w14:paraId="5B11059D" w14:textId="34A84F9B"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47" w:history="1">
        <w:r w:rsidRPr="00A0397B">
          <w:rPr>
            <w:rStyle w:val="Hyperlink"/>
            <w:noProof/>
          </w:rPr>
          <w:t>2.4.1.4 Todos os Setores</w:t>
        </w:r>
        <w:r>
          <w:rPr>
            <w:noProof/>
            <w:webHidden/>
          </w:rPr>
          <w:tab/>
        </w:r>
        <w:r>
          <w:rPr>
            <w:noProof/>
            <w:webHidden/>
          </w:rPr>
          <w:fldChar w:fldCharType="begin"/>
        </w:r>
        <w:r>
          <w:rPr>
            <w:noProof/>
            <w:webHidden/>
          </w:rPr>
          <w:instrText xml:space="preserve"> PAGEREF _Toc26739847 \h </w:instrText>
        </w:r>
        <w:r>
          <w:rPr>
            <w:noProof/>
            <w:webHidden/>
          </w:rPr>
        </w:r>
        <w:r>
          <w:rPr>
            <w:noProof/>
            <w:webHidden/>
          </w:rPr>
          <w:fldChar w:fldCharType="separate"/>
        </w:r>
        <w:r>
          <w:rPr>
            <w:noProof/>
            <w:webHidden/>
          </w:rPr>
          <w:t>45</w:t>
        </w:r>
        <w:r>
          <w:rPr>
            <w:noProof/>
            <w:webHidden/>
          </w:rPr>
          <w:fldChar w:fldCharType="end"/>
        </w:r>
      </w:hyperlink>
    </w:p>
    <w:p w14:paraId="371140C9" w14:textId="71745260"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48" w:history="1">
        <w:r w:rsidRPr="00A0397B">
          <w:rPr>
            <w:rStyle w:val="Hyperlink"/>
            <w:noProof/>
          </w:rPr>
          <w:t>2.4.1.5 Download Todos os Setores</w:t>
        </w:r>
        <w:r>
          <w:rPr>
            <w:noProof/>
            <w:webHidden/>
          </w:rPr>
          <w:tab/>
        </w:r>
        <w:r>
          <w:rPr>
            <w:noProof/>
            <w:webHidden/>
          </w:rPr>
          <w:fldChar w:fldCharType="begin"/>
        </w:r>
        <w:r>
          <w:rPr>
            <w:noProof/>
            <w:webHidden/>
          </w:rPr>
          <w:instrText xml:space="preserve"> PAGEREF _Toc26739848 \h </w:instrText>
        </w:r>
        <w:r>
          <w:rPr>
            <w:noProof/>
            <w:webHidden/>
          </w:rPr>
        </w:r>
        <w:r>
          <w:rPr>
            <w:noProof/>
            <w:webHidden/>
          </w:rPr>
          <w:fldChar w:fldCharType="separate"/>
        </w:r>
        <w:r>
          <w:rPr>
            <w:noProof/>
            <w:webHidden/>
          </w:rPr>
          <w:t>46</w:t>
        </w:r>
        <w:r>
          <w:rPr>
            <w:noProof/>
            <w:webHidden/>
          </w:rPr>
          <w:fldChar w:fldCharType="end"/>
        </w:r>
      </w:hyperlink>
    </w:p>
    <w:p w14:paraId="2BEF3650" w14:textId="3FC1B970"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49" w:history="1">
        <w:r w:rsidRPr="00A0397B">
          <w:rPr>
            <w:rStyle w:val="Hyperlink"/>
            <w:noProof/>
          </w:rPr>
          <w:t>2.4.1.6 Adicionar um Setor</w:t>
        </w:r>
        <w:r>
          <w:rPr>
            <w:noProof/>
            <w:webHidden/>
          </w:rPr>
          <w:tab/>
        </w:r>
        <w:r>
          <w:rPr>
            <w:noProof/>
            <w:webHidden/>
          </w:rPr>
          <w:fldChar w:fldCharType="begin"/>
        </w:r>
        <w:r>
          <w:rPr>
            <w:noProof/>
            <w:webHidden/>
          </w:rPr>
          <w:instrText xml:space="preserve"> PAGEREF _Toc26739849 \h </w:instrText>
        </w:r>
        <w:r>
          <w:rPr>
            <w:noProof/>
            <w:webHidden/>
          </w:rPr>
        </w:r>
        <w:r>
          <w:rPr>
            <w:noProof/>
            <w:webHidden/>
          </w:rPr>
          <w:fldChar w:fldCharType="separate"/>
        </w:r>
        <w:r>
          <w:rPr>
            <w:noProof/>
            <w:webHidden/>
          </w:rPr>
          <w:t>47</w:t>
        </w:r>
        <w:r>
          <w:rPr>
            <w:noProof/>
            <w:webHidden/>
          </w:rPr>
          <w:fldChar w:fldCharType="end"/>
        </w:r>
      </w:hyperlink>
    </w:p>
    <w:p w14:paraId="130365FE" w14:textId="09926814"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50" w:history="1">
        <w:r w:rsidRPr="00A0397B">
          <w:rPr>
            <w:rStyle w:val="Hyperlink"/>
            <w:noProof/>
          </w:rPr>
          <w:t>2.4.1.7 Todos os Usuários</w:t>
        </w:r>
        <w:r>
          <w:rPr>
            <w:noProof/>
            <w:webHidden/>
          </w:rPr>
          <w:tab/>
        </w:r>
        <w:r>
          <w:rPr>
            <w:noProof/>
            <w:webHidden/>
          </w:rPr>
          <w:fldChar w:fldCharType="begin"/>
        </w:r>
        <w:r>
          <w:rPr>
            <w:noProof/>
            <w:webHidden/>
          </w:rPr>
          <w:instrText xml:space="preserve"> PAGEREF _Toc26739850 \h </w:instrText>
        </w:r>
        <w:r>
          <w:rPr>
            <w:noProof/>
            <w:webHidden/>
          </w:rPr>
        </w:r>
        <w:r>
          <w:rPr>
            <w:noProof/>
            <w:webHidden/>
          </w:rPr>
          <w:fldChar w:fldCharType="separate"/>
        </w:r>
        <w:r>
          <w:rPr>
            <w:noProof/>
            <w:webHidden/>
          </w:rPr>
          <w:t>47</w:t>
        </w:r>
        <w:r>
          <w:rPr>
            <w:noProof/>
            <w:webHidden/>
          </w:rPr>
          <w:fldChar w:fldCharType="end"/>
        </w:r>
      </w:hyperlink>
    </w:p>
    <w:p w14:paraId="046C8D54" w14:textId="52F5EADD"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51" w:history="1">
        <w:r w:rsidRPr="00A0397B">
          <w:rPr>
            <w:rStyle w:val="Hyperlink"/>
            <w:noProof/>
          </w:rPr>
          <w:t>2.4.1.8 Download Todos os Usuários</w:t>
        </w:r>
        <w:r>
          <w:rPr>
            <w:noProof/>
            <w:webHidden/>
          </w:rPr>
          <w:tab/>
        </w:r>
        <w:r>
          <w:rPr>
            <w:noProof/>
            <w:webHidden/>
          </w:rPr>
          <w:fldChar w:fldCharType="begin"/>
        </w:r>
        <w:r>
          <w:rPr>
            <w:noProof/>
            <w:webHidden/>
          </w:rPr>
          <w:instrText xml:space="preserve"> PAGEREF _Toc26739851 \h </w:instrText>
        </w:r>
        <w:r>
          <w:rPr>
            <w:noProof/>
            <w:webHidden/>
          </w:rPr>
        </w:r>
        <w:r>
          <w:rPr>
            <w:noProof/>
            <w:webHidden/>
          </w:rPr>
          <w:fldChar w:fldCharType="separate"/>
        </w:r>
        <w:r>
          <w:rPr>
            <w:noProof/>
            <w:webHidden/>
          </w:rPr>
          <w:t>48</w:t>
        </w:r>
        <w:r>
          <w:rPr>
            <w:noProof/>
            <w:webHidden/>
          </w:rPr>
          <w:fldChar w:fldCharType="end"/>
        </w:r>
      </w:hyperlink>
    </w:p>
    <w:p w14:paraId="53769101" w14:textId="33508C32"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52" w:history="1">
        <w:r w:rsidRPr="00A0397B">
          <w:rPr>
            <w:rStyle w:val="Hyperlink"/>
            <w:noProof/>
          </w:rPr>
          <w:t>2.4.1.9 Todos os Empréstimos</w:t>
        </w:r>
        <w:r>
          <w:rPr>
            <w:noProof/>
            <w:webHidden/>
          </w:rPr>
          <w:tab/>
        </w:r>
        <w:r>
          <w:rPr>
            <w:noProof/>
            <w:webHidden/>
          </w:rPr>
          <w:fldChar w:fldCharType="begin"/>
        </w:r>
        <w:r>
          <w:rPr>
            <w:noProof/>
            <w:webHidden/>
          </w:rPr>
          <w:instrText xml:space="preserve"> PAGEREF _Toc26739852 \h </w:instrText>
        </w:r>
        <w:r>
          <w:rPr>
            <w:noProof/>
            <w:webHidden/>
          </w:rPr>
        </w:r>
        <w:r>
          <w:rPr>
            <w:noProof/>
            <w:webHidden/>
          </w:rPr>
          <w:fldChar w:fldCharType="separate"/>
        </w:r>
        <w:r>
          <w:rPr>
            <w:noProof/>
            <w:webHidden/>
          </w:rPr>
          <w:t>49</w:t>
        </w:r>
        <w:r>
          <w:rPr>
            <w:noProof/>
            <w:webHidden/>
          </w:rPr>
          <w:fldChar w:fldCharType="end"/>
        </w:r>
      </w:hyperlink>
    </w:p>
    <w:p w14:paraId="06A5A3C4" w14:textId="59A89FAD"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53" w:history="1">
        <w:r w:rsidRPr="00A0397B">
          <w:rPr>
            <w:rStyle w:val="Hyperlink"/>
            <w:noProof/>
          </w:rPr>
          <w:t>2.4.1.10 Download Todos os Empréstimos</w:t>
        </w:r>
        <w:r>
          <w:rPr>
            <w:noProof/>
            <w:webHidden/>
          </w:rPr>
          <w:tab/>
        </w:r>
        <w:r>
          <w:rPr>
            <w:noProof/>
            <w:webHidden/>
          </w:rPr>
          <w:fldChar w:fldCharType="begin"/>
        </w:r>
        <w:r>
          <w:rPr>
            <w:noProof/>
            <w:webHidden/>
          </w:rPr>
          <w:instrText xml:space="preserve"> PAGEREF _Toc26739853 \h </w:instrText>
        </w:r>
        <w:r>
          <w:rPr>
            <w:noProof/>
            <w:webHidden/>
          </w:rPr>
        </w:r>
        <w:r>
          <w:rPr>
            <w:noProof/>
            <w:webHidden/>
          </w:rPr>
          <w:fldChar w:fldCharType="separate"/>
        </w:r>
        <w:r>
          <w:rPr>
            <w:noProof/>
            <w:webHidden/>
          </w:rPr>
          <w:t>49</w:t>
        </w:r>
        <w:r>
          <w:rPr>
            <w:noProof/>
            <w:webHidden/>
          </w:rPr>
          <w:fldChar w:fldCharType="end"/>
        </w:r>
      </w:hyperlink>
    </w:p>
    <w:p w14:paraId="1B8845DC" w14:textId="627D22EB"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54" w:history="1">
        <w:r w:rsidRPr="00A0397B">
          <w:rPr>
            <w:rStyle w:val="Hyperlink"/>
            <w:noProof/>
          </w:rPr>
          <w:t>2.4.1.11 Adicionar um Empréstimo</w:t>
        </w:r>
        <w:r>
          <w:rPr>
            <w:noProof/>
            <w:webHidden/>
          </w:rPr>
          <w:tab/>
        </w:r>
        <w:r>
          <w:rPr>
            <w:noProof/>
            <w:webHidden/>
          </w:rPr>
          <w:fldChar w:fldCharType="begin"/>
        </w:r>
        <w:r>
          <w:rPr>
            <w:noProof/>
            <w:webHidden/>
          </w:rPr>
          <w:instrText xml:space="preserve"> PAGEREF _Toc26739854 \h </w:instrText>
        </w:r>
        <w:r>
          <w:rPr>
            <w:noProof/>
            <w:webHidden/>
          </w:rPr>
        </w:r>
        <w:r>
          <w:rPr>
            <w:noProof/>
            <w:webHidden/>
          </w:rPr>
          <w:fldChar w:fldCharType="separate"/>
        </w:r>
        <w:r>
          <w:rPr>
            <w:noProof/>
            <w:webHidden/>
          </w:rPr>
          <w:t>50</w:t>
        </w:r>
        <w:r>
          <w:rPr>
            <w:noProof/>
            <w:webHidden/>
          </w:rPr>
          <w:fldChar w:fldCharType="end"/>
        </w:r>
      </w:hyperlink>
    </w:p>
    <w:p w14:paraId="55ECD07A" w14:textId="6E80E978"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55" w:history="1">
        <w:r w:rsidRPr="00A0397B">
          <w:rPr>
            <w:rStyle w:val="Hyperlink"/>
            <w:noProof/>
          </w:rPr>
          <w:t>2.4.1.12 Todos os Estudantes</w:t>
        </w:r>
        <w:r>
          <w:rPr>
            <w:noProof/>
            <w:webHidden/>
          </w:rPr>
          <w:tab/>
        </w:r>
        <w:r>
          <w:rPr>
            <w:noProof/>
            <w:webHidden/>
          </w:rPr>
          <w:fldChar w:fldCharType="begin"/>
        </w:r>
        <w:r>
          <w:rPr>
            <w:noProof/>
            <w:webHidden/>
          </w:rPr>
          <w:instrText xml:space="preserve"> PAGEREF _Toc26739855 \h </w:instrText>
        </w:r>
        <w:r>
          <w:rPr>
            <w:noProof/>
            <w:webHidden/>
          </w:rPr>
        </w:r>
        <w:r>
          <w:rPr>
            <w:noProof/>
            <w:webHidden/>
          </w:rPr>
          <w:fldChar w:fldCharType="separate"/>
        </w:r>
        <w:r>
          <w:rPr>
            <w:noProof/>
            <w:webHidden/>
          </w:rPr>
          <w:t>51</w:t>
        </w:r>
        <w:r>
          <w:rPr>
            <w:noProof/>
            <w:webHidden/>
          </w:rPr>
          <w:fldChar w:fldCharType="end"/>
        </w:r>
      </w:hyperlink>
    </w:p>
    <w:p w14:paraId="7906C410" w14:textId="2472CD26"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56" w:history="1">
        <w:r w:rsidRPr="00A0397B">
          <w:rPr>
            <w:rStyle w:val="Hyperlink"/>
            <w:noProof/>
          </w:rPr>
          <w:t>2.4.1.13 Download Todos os Estudantes</w:t>
        </w:r>
        <w:r>
          <w:rPr>
            <w:noProof/>
            <w:webHidden/>
          </w:rPr>
          <w:tab/>
        </w:r>
        <w:r>
          <w:rPr>
            <w:noProof/>
            <w:webHidden/>
          </w:rPr>
          <w:fldChar w:fldCharType="begin"/>
        </w:r>
        <w:r>
          <w:rPr>
            <w:noProof/>
            <w:webHidden/>
          </w:rPr>
          <w:instrText xml:space="preserve"> PAGEREF _Toc26739856 \h </w:instrText>
        </w:r>
        <w:r>
          <w:rPr>
            <w:noProof/>
            <w:webHidden/>
          </w:rPr>
        </w:r>
        <w:r>
          <w:rPr>
            <w:noProof/>
            <w:webHidden/>
          </w:rPr>
          <w:fldChar w:fldCharType="separate"/>
        </w:r>
        <w:r>
          <w:rPr>
            <w:noProof/>
            <w:webHidden/>
          </w:rPr>
          <w:t>51</w:t>
        </w:r>
        <w:r>
          <w:rPr>
            <w:noProof/>
            <w:webHidden/>
          </w:rPr>
          <w:fldChar w:fldCharType="end"/>
        </w:r>
      </w:hyperlink>
    </w:p>
    <w:p w14:paraId="139CA1A9" w14:textId="7CBD6E73"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57" w:history="1">
        <w:r w:rsidRPr="00A0397B">
          <w:rPr>
            <w:rStyle w:val="Hyperlink"/>
            <w:noProof/>
          </w:rPr>
          <w:t>2.4.1.14 Adicionar um Estudante</w:t>
        </w:r>
        <w:r>
          <w:rPr>
            <w:noProof/>
            <w:webHidden/>
          </w:rPr>
          <w:tab/>
        </w:r>
        <w:r>
          <w:rPr>
            <w:noProof/>
            <w:webHidden/>
          </w:rPr>
          <w:fldChar w:fldCharType="begin"/>
        </w:r>
        <w:r>
          <w:rPr>
            <w:noProof/>
            <w:webHidden/>
          </w:rPr>
          <w:instrText xml:space="preserve"> PAGEREF _Toc26739857 \h </w:instrText>
        </w:r>
        <w:r>
          <w:rPr>
            <w:noProof/>
            <w:webHidden/>
          </w:rPr>
        </w:r>
        <w:r>
          <w:rPr>
            <w:noProof/>
            <w:webHidden/>
          </w:rPr>
          <w:fldChar w:fldCharType="separate"/>
        </w:r>
        <w:r>
          <w:rPr>
            <w:noProof/>
            <w:webHidden/>
          </w:rPr>
          <w:t>52</w:t>
        </w:r>
        <w:r>
          <w:rPr>
            <w:noProof/>
            <w:webHidden/>
          </w:rPr>
          <w:fldChar w:fldCharType="end"/>
        </w:r>
      </w:hyperlink>
    </w:p>
    <w:p w14:paraId="7AF29001" w14:textId="535A009F"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58" w:history="1">
        <w:r w:rsidRPr="00A0397B">
          <w:rPr>
            <w:rStyle w:val="Hyperlink"/>
            <w:noProof/>
          </w:rPr>
          <w:t>2.4.1.15 Todos os Kits e Equipamentos</w:t>
        </w:r>
        <w:r>
          <w:rPr>
            <w:noProof/>
            <w:webHidden/>
          </w:rPr>
          <w:tab/>
        </w:r>
        <w:r>
          <w:rPr>
            <w:noProof/>
            <w:webHidden/>
          </w:rPr>
          <w:fldChar w:fldCharType="begin"/>
        </w:r>
        <w:r>
          <w:rPr>
            <w:noProof/>
            <w:webHidden/>
          </w:rPr>
          <w:instrText xml:space="preserve"> PAGEREF _Toc26739858 \h </w:instrText>
        </w:r>
        <w:r>
          <w:rPr>
            <w:noProof/>
            <w:webHidden/>
          </w:rPr>
        </w:r>
        <w:r>
          <w:rPr>
            <w:noProof/>
            <w:webHidden/>
          </w:rPr>
          <w:fldChar w:fldCharType="separate"/>
        </w:r>
        <w:r>
          <w:rPr>
            <w:noProof/>
            <w:webHidden/>
          </w:rPr>
          <w:t>53</w:t>
        </w:r>
        <w:r>
          <w:rPr>
            <w:noProof/>
            <w:webHidden/>
          </w:rPr>
          <w:fldChar w:fldCharType="end"/>
        </w:r>
      </w:hyperlink>
    </w:p>
    <w:p w14:paraId="468B7EBC" w14:textId="7399512D"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59" w:history="1">
        <w:r w:rsidRPr="00A0397B">
          <w:rPr>
            <w:rStyle w:val="Hyperlink"/>
            <w:noProof/>
          </w:rPr>
          <w:t>2.4.1.16 Download Todos os Kits e Equipamentos</w:t>
        </w:r>
        <w:r>
          <w:rPr>
            <w:noProof/>
            <w:webHidden/>
          </w:rPr>
          <w:tab/>
        </w:r>
        <w:r>
          <w:rPr>
            <w:noProof/>
            <w:webHidden/>
          </w:rPr>
          <w:fldChar w:fldCharType="begin"/>
        </w:r>
        <w:r>
          <w:rPr>
            <w:noProof/>
            <w:webHidden/>
          </w:rPr>
          <w:instrText xml:space="preserve"> PAGEREF _Toc26739859 \h </w:instrText>
        </w:r>
        <w:r>
          <w:rPr>
            <w:noProof/>
            <w:webHidden/>
          </w:rPr>
        </w:r>
        <w:r>
          <w:rPr>
            <w:noProof/>
            <w:webHidden/>
          </w:rPr>
          <w:fldChar w:fldCharType="separate"/>
        </w:r>
        <w:r>
          <w:rPr>
            <w:noProof/>
            <w:webHidden/>
          </w:rPr>
          <w:t>53</w:t>
        </w:r>
        <w:r>
          <w:rPr>
            <w:noProof/>
            <w:webHidden/>
          </w:rPr>
          <w:fldChar w:fldCharType="end"/>
        </w:r>
      </w:hyperlink>
    </w:p>
    <w:p w14:paraId="7089BC40" w14:textId="2C32343B" w:rsidR="00076038" w:rsidRDefault="00076038">
      <w:pPr>
        <w:pStyle w:val="Sumrio4"/>
        <w:tabs>
          <w:tab w:val="right" w:leader="dot" w:pos="9062"/>
        </w:tabs>
        <w:rPr>
          <w:rFonts w:asciiTheme="minorHAnsi" w:eastAsiaTheme="minorEastAsia" w:hAnsiTheme="minorHAnsi" w:cstheme="minorBidi"/>
          <w:noProof/>
          <w:sz w:val="22"/>
          <w:szCs w:val="22"/>
        </w:rPr>
      </w:pPr>
      <w:hyperlink w:anchor="_Toc26739860" w:history="1">
        <w:r w:rsidRPr="00A0397B">
          <w:rPr>
            <w:rStyle w:val="Hyperlink"/>
            <w:noProof/>
          </w:rPr>
          <w:t>2.4.1.17 Adicionar um Kit ou Equipamento</w:t>
        </w:r>
        <w:r>
          <w:rPr>
            <w:noProof/>
            <w:webHidden/>
          </w:rPr>
          <w:tab/>
        </w:r>
        <w:r>
          <w:rPr>
            <w:noProof/>
            <w:webHidden/>
          </w:rPr>
          <w:fldChar w:fldCharType="begin"/>
        </w:r>
        <w:r>
          <w:rPr>
            <w:noProof/>
            <w:webHidden/>
          </w:rPr>
          <w:instrText xml:space="preserve"> PAGEREF _Toc26739860 \h </w:instrText>
        </w:r>
        <w:r>
          <w:rPr>
            <w:noProof/>
            <w:webHidden/>
          </w:rPr>
        </w:r>
        <w:r>
          <w:rPr>
            <w:noProof/>
            <w:webHidden/>
          </w:rPr>
          <w:fldChar w:fldCharType="separate"/>
        </w:r>
        <w:r>
          <w:rPr>
            <w:noProof/>
            <w:webHidden/>
          </w:rPr>
          <w:t>54</w:t>
        </w:r>
        <w:r>
          <w:rPr>
            <w:noProof/>
            <w:webHidden/>
          </w:rPr>
          <w:fldChar w:fldCharType="end"/>
        </w:r>
      </w:hyperlink>
    </w:p>
    <w:p w14:paraId="6F07C7CD" w14:textId="02844928"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61" w:history="1">
        <w:r w:rsidRPr="00A0397B">
          <w:rPr>
            <w:rStyle w:val="Hyperlink"/>
            <w:noProof/>
          </w:rPr>
          <w:t>2.4.2 Interface de Aquisição/Vínculo</w:t>
        </w:r>
        <w:r>
          <w:rPr>
            <w:noProof/>
            <w:webHidden/>
          </w:rPr>
          <w:tab/>
        </w:r>
        <w:r>
          <w:rPr>
            <w:noProof/>
            <w:webHidden/>
          </w:rPr>
          <w:fldChar w:fldCharType="begin"/>
        </w:r>
        <w:r>
          <w:rPr>
            <w:noProof/>
            <w:webHidden/>
          </w:rPr>
          <w:instrText xml:space="preserve"> PAGEREF _Toc26739861 \h </w:instrText>
        </w:r>
        <w:r>
          <w:rPr>
            <w:noProof/>
            <w:webHidden/>
          </w:rPr>
        </w:r>
        <w:r>
          <w:rPr>
            <w:noProof/>
            <w:webHidden/>
          </w:rPr>
          <w:fldChar w:fldCharType="separate"/>
        </w:r>
        <w:r>
          <w:rPr>
            <w:noProof/>
            <w:webHidden/>
          </w:rPr>
          <w:t>55</w:t>
        </w:r>
        <w:r>
          <w:rPr>
            <w:noProof/>
            <w:webHidden/>
          </w:rPr>
          <w:fldChar w:fldCharType="end"/>
        </w:r>
      </w:hyperlink>
    </w:p>
    <w:p w14:paraId="1888FAB0" w14:textId="0E2B0DBC"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62" w:history="1">
        <w:r w:rsidRPr="00A0397B">
          <w:rPr>
            <w:rStyle w:val="Hyperlink"/>
            <w:noProof/>
          </w:rPr>
          <w:t>2.4.3 Simulação do Módulo RTLS</w:t>
        </w:r>
        <w:r>
          <w:rPr>
            <w:noProof/>
            <w:webHidden/>
          </w:rPr>
          <w:tab/>
        </w:r>
        <w:r>
          <w:rPr>
            <w:noProof/>
            <w:webHidden/>
          </w:rPr>
          <w:fldChar w:fldCharType="begin"/>
        </w:r>
        <w:r>
          <w:rPr>
            <w:noProof/>
            <w:webHidden/>
          </w:rPr>
          <w:instrText xml:space="preserve"> PAGEREF _Toc26739862 \h </w:instrText>
        </w:r>
        <w:r>
          <w:rPr>
            <w:noProof/>
            <w:webHidden/>
          </w:rPr>
        </w:r>
        <w:r>
          <w:rPr>
            <w:noProof/>
            <w:webHidden/>
          </w:rPr>
          <w:fldChar w:fldCharType="separate"/>
        </w:r>
        <w:r>
          <w:rPr>
            <w:noProof/>
            <w:webHidden/>
          </w:rPr>
          <w:t>61</w:t>
        </w:r>
        <w:r>
          <w:rPr>
            <w:noProof/>
            <w:webHidden/>
          </w:rPr>
          <w:fldChar w:fldCharType="end"/>
        </w:r>
      </w:hyperlink>
    </w:p>
    <w:p w14:paraId="5A05E51D" w14:textId="19901052" w:rsidR="00076038" w:rsidRDefault="00076038">
      <w:pPr>
        <w:pStyle w:val="Sumrio3"/>
        <w:tabs>
          <w:tab w:val="right" w:leader="dot" w:pos="9062"/>
        </w:tabs>
        <w:rPr>
          <w:rFonts w:asciiTheme="minorHAnsi" w:eastAsiaTheme="minorEastAsia" w:hAnsiTheme="minorHAnsi" w:cstheme="minorBidi"/>
          <w:noProof/>
          <w:sz w:val="22"/>
          <w:szCs w:val="22"/>
        </w:rPr>
      </w:pPr>
      <w:hyperlink w:anchor="_Toc26739863" w:history="1">
        <w:r w:rsidRPr="00A0397B">
          <w:rPr>
            <w:rStyle w:val="Hyperlink"/>
            <w:noProof/>
          </w:rPr>
          <w:t>2.4.4 Módulo de ‘Autoatendimento’</w:t>
        </w:r>
        <w:r>
          <w:rPr>
            <w:noProof/>
            <w:webHidden/>
          </w:rPr>
          <w:tab/>
        </w:r>
        <w:r>
          <w:rPr>
            <w:noProof/>
            <w:webHidden/>
          </w:rPr>
          <w:fldChar w:fldCharType="begin"/>
        </w:r>
        <w:r>
          <w:rPr>
            <w:noProof/>
            <w:webHidden/>
          </w:rPr>
          <w:instrText xml:space="preserve"> PAGEREF _Toc26739863 \h </w:instrText>
        </w:r>
        <w:r>
          <w:rPr>
            <w:noProof/>
            <w:webHidden/>
          </w:rPr>
        </w:r>
        <w:r>
          <w:rPr>
            <w:noProof/>
            <w:webHidden/>
          </w:rPr>
          <w:fldChar w:fldCharType="separate"/>
        </w:r>
        <w:r>
          <w:rPr>
            <w:noProof/>
            <w:webHidden/>
          </w:rPr>
          <w:t>66</w:t>
        </w:r>
        <w:r>
          <w:rPr>
            <w:noProof/>
            <w:webHidden/>
          </w:rPr>
          <w:fldChar w:fldCharType="end"/>
        </w:r>
      </w:hyperlink>
    </w:p>
    <w:p w14:paraId="2F3365B3" w14:textId="58905328" w:rsidR="00076038" w:rsidRDefault="00076038">
      <w:pPr>
        <w:pStyle w:val="Sumrio1"/>
        <w:rPr>
          <w:rFonts w:asciiTheme="minorHAnsi" w:eastAsiaTheme="minorEastAsia" w:hAnsiTheme="minorHAnsi" w:cstheme="minorBidi"/>
          <w:b w:val="0"/>
          <w:caps w:val="0"/>
          <w:noProof/>
          <w:sz w:val="22"/>
          <w:szCs w:val="22"/>
        </w:rPr>
      </w:pPr>
      <w:hyperlink w:anchor="_Toc26739864" w:history="1">
        <w:r w:rsidRPr="00A0397B">
          <w:rPr>
            <w:rStyle w:val="Hyperlink"/>
            <w:noProof/>
          </w:rPr>
          <w:t>3</w:t>
        </w:r>
        <w:r>
          <w:rPr>
            <w:rFonts w:asciiTheme="minorHAnsi" w:eastAsiaTheme="minorEastAsia" w:hAnsiTheme="minorHAnsi" w:cstheme="minorBidi"/>
            <w:b w:val="0"/>
            <w:caps w:val="0"/>
            <w:noProof/>
            <w:sz w:val="22"/>
            <w:szCs w:val="22"/>
          </w:rPr>
          <w:tab/>
        </w:r>
        <w:r w:rsidRPr="00A0397B">
          <w:rPr>
            <w:rStyle w:val="Hyperlink"/>
            <w:noProof/>
          </w:rPr>
          <w:t>Conclusão geral</w:t>
        </w:r>
        <w:r>
          <w:rPr>
            <w:noProof/>
            <w:webHidden/>
          </w:rPr>
          <w:tab/>
        </w:r>
        <w:r>
          <w:rPr>
            <w:noProof/>
            <w:webHidden/>
          </w:rPr>
          <w:fldChar w:fldCharType="begin"/>
        </w:r>
        <w:r>
          <w:rPr>
            <w:noProof/>
            <w:webHidden/>
          </w:rPr>
          <w:instrText xml:space="preserve"> PAGEREF _Toc26739864 \h </w:instrText>
        </w:r>
        <w:r>
          <w:rPr>
            <w:noProof/>
            <w:webHidden/>
          </w:rPr>
        </w:r>
        <w:r>
          <w:rPr>
            <w:noProof/>
            <w:webHidden/>
          </w:rPr>
          <w:fldChar w:fldCharType="separate"/>
        </w:r>
        <w:r>
          <w:rPr>
            <w:noProof/>
            <w:webHidden/>
          </w:rPr>
          <w:t>69</w:t>
        </w:r>
        <w:r>
          <w:rPr>
            <w:noProof/>
            <w:webHidden/>
          </w:rPr>
          <w:fldChar w:fldCharType="end"/>
        </w:r>
      </w:hyperlink>
    </w:p>
    <w:p w14:paraId="61D14789" w14:textId="25540DB8" w:rsidR="00076038" w:rsidRDefault="00076038">
      <w:pPr>
        <w:pStyle w:val="Sumrio1"/>
        <w:rPr>
          <w:rFonts w:asciiTheme="minorHAnsi" w:eastAsiaTheme="minorEastAsia" w:hAnsiTheme="minorHAnsi" w:cstheme="minorBidi"/>
          <w:b w:val="0"/>
          <w:caps w:val="0"/>
          <w:noProof/>
          <w:sz w:val="22"/>
          <w:szCs w:val="22"/>
        </w:rPr>
      </w:pPr>
      <w:hyperlink w:anchor="_Toc26739865" w:history="1">
        <w:r w:rsidRPr="00A0397B">
          <w:rPr>
            <w:rStyle w:val="Hyperlink"/>
            <w:noProof/>
          </w:rPr>
          <w:t>referências bibliográficas</w:t>
        </w:r>
        <w:r>
          <w:rPr>
            <w:noProof/>
            <w:webHidden/>
          </w:rPr>
          <w:tab/>
        </w:r>
        <w:r>
          <w:rPr>
            <w:noProof/>
            <w:webHidden/>
          </w:rPr>
          <w:fldChar w:fldCharType="begin"/>
        </w:r>
        <w:r>
          <w:rPr>
            <w:noProof/>
            <w:webHidden/>
          </w:rPr>
          <w:instrText xml:space="preserve"> PAGEREF _Toc26739865 \h </w:instrText>
        </w:r>
        <w:r>
          <w:rPr>
            <w:noProof/>
            <w:webHidden/>
          </w:rPr>
        </w:r>
        <w:r>
          <w:rPr>
            <w:noProof/>
            <w:webHidden/>
          </w:rPr>
          <w:fldChar w:fldCharType="separate"/>
        </w:r>
        <w:r>
          <w:rPr>
            <w:noProof/>
            <w:webHidden/>
          </w:rPr>
          <w:t>71</w:t>
        </w:r>
        <w:r>
          <w:rPr>
            <w:noProof/>
            <w:webHidden/>
          </w:rPr>
          <w:fldChar w:fldCharType="end"/>
        </w:r>
      </w:hyperlink>
    </w:p>
    <w:p w14:paraId="34B245DC" w14:textId="45482DCB" w:rsidR="00076038" w:rsidRDefault="00076038">
      <w:pPr>
        <w:pStyle w:val="Sumrio5"/>
        <w:tabs>
          <w:tab w:val="right" w:leader="dot" w:pos="9062"/>
        </w:tabs>
        <w:rPr>
          <w:rFonts w:asciiTheme="minorHAnsi" w:eastAsiaTheme="minorEastAsia" w:hAnsiTheme="minorHAnsi" w:cstheme="minorBidi"/>
          <w:b w:val="0"/>
          <w:caps w:val="0"/>
          <w:noProof/>
          <w:sz w:val="22"/>
          <w:szCs w:val="22"/>
        </w:rPr>
      </w:pPr>
      <w:hyperlink w:anchor="_Toc26739866" w:history="1">
        <w:r w:rsidRPr="00A0397B">
          <w:rPr>
            <w:rStyle w:val="Hyperlink"/>
            <w:noProof/>
          </w:rPr>
          <w:t>apêndice a – CÓDIGO FEITO NA IDE DO ARDUINO PARA O MÓDULO RTLS</w:t>
        </w:r>
        <w:r>
          <w:rPr>
            <w:noProof/>
            <w:webHidden/>
          </w:rPr>
          <w:tab/>
        </w:r>
        <w:r>
          <w:rPr>
            <w:noProof/>
            <w:webHidden/>
          </w:rPr>
          <w:fldChar w:fldCharType="begin"/>
        </w:r>
        <w:r>
          <w:rPr>
            <w:noProof/>
            <w:webHidden/>
          </w:rPr>
          <w:instrText xml:space="preserve"> PAGEREF _Toc26739866 \h </w:instrText>
        </w:r>
        <w:r>
          <w:rPr>
            <w:noProof/>
            <w:webHidden/>
          </w:rPr>
        </w:r>
        <w:r>
          <w:rPr>
            <w:noProof/>
            <w:webHidden/>
          </w:rPr>
          <w:fldChar w:fldCharType="separate"/>
        </w:r>
        <w:r>
          <w:rPr>
            <w:noProof/>
            <w:webHidden/>
          </w:rPr>
          <w:t>75</w:t>
        </w:r>
        <w:r>
          <w:rPr>
            <w:noProof/>
            <w:webHidden/>
          </w:rPr>
          <w:fldChar w:fldCharType="end"/>
        </w:r>
      </w:hyperlink>
    </w:p>
    <w:p w14:paraId="362EE2C3" w14:textId="608131AA" w:rsidR="00076038" w:rsidRDefault="00076038">
      <w:pPr>
        <w:pStyle w:val="Sumrio5"/>
        <w:tabs>
          <w:tab w:val="right" w:leader="dot" w:pos="9062"/>
        </w:tabs>
        <w:rPr>
          <w:rFonts w:asciiTheme="minorHAnsi" w:eastAsiaTheme="minorEastAsia" w:hAnsiTheme="minorHAnsi" w:cstheme="minorBidi"/>
          <w:b w:val="0"/>
          <w:caps w:val="0"/>
          <w:noProof/>
          <w:sz w:val="22"/>
          <w:szCs w:val="22"/>
        </w:rPr>
      </w:pPr>
      <w:hyperlink w:anchor="_Toc26739867" w:history="1">
        <w:r w:rsidRPr="00A0397B">
          <w:rPr>
            <w:rStyle w:val="Hyperlink"/>
            <w:noProof/>
          </w:rPr>
          <w:t>apêndice B – CÓDIGO EXECUTADO NO POWERSHELL PARA ENVIAR DADOS PARA O BANCO DE DADOS</w:t>
        </w:r>
        <w:r>
          <w:rPr>
            <w:noProof/>
            <w:webHidden/>
          </w:rPr>
          <w:tab/>
        </w:r>
        <w:r>
          <w:rPr>
            <w:noProof/>
            <w:webHidden/>
          </w:rPr>
          <w:fldChar w:fldCharType="begin"/>
        </w:r>
        <w:r>
          <w:rPr>
            <w:noProof/>
            <w:webHidden/>
          </w:rPr>
          <w:instrText xml:space="preserve"> PAGEREF _Toc26739867 \h </w:instrText>
        </w:r>
        <w:r>
          <w:rPr>
            <w:noProof/>
            <w:webHidden/>
          </w:rPr>
        </w:r>
        <w:r>
          <w:rPr>
            <w:noProof/>
            <w:webHidden/>
          </w:rPr>
          <w:fldChar w:fldCharType="separate"/>
        </w:r>
        <w:r>
          <w:rPr>
            <w:noProof/>
            <w:webHidden/>
          </w:rPr>
          <w:t>78</w:t>
        </w:r>
        <w:r>
          <w:rPr>
            <w:noProof/>
            <w:webHidden/>
          </w:rPr>
          <w:fldChar w:fldCharType="end"/>
        </w:r>
      </w:hyperlink>
    </w:p>
    <w:p w14:paraId="3FBE2483" w14:textId="115305F1" w:rsidR="00076038" w:rsidRDefault="00076038">
      <w:pPr>
        <w:pStyle w:val="Sumrio5"/>
        <w:tabs>
          <w:tab w:val="right" w:leader="dot" w:pos="9062"/>
        </w:tabs>
        <w:rPr>
          <w:rFonts w:asciiTheme="minorHAnsi" w:eastAsiaTheme="minorEastAsia" w:hAnsiTheme="minorHAnsi" w:cstheme="minorBidi"/>
          <w:b w:val="0"/>
          <w:caps w:val="0"/>
          <w:noProof/>
          <w:sz w:val="22"/>
          <w:szCs w:val="22"/>
        </w:rPr>
      </w:pPr>
      <w:hyperlink w:anchor="_Toc26739868" w:history="1">
        <w:r w:rsidRPr="00A0397B">
          <w:rPr>
            <w:rStyle w:val="Hyperlink"/>
            <w:noProof/>
          </w:rPr>
          <w:t>apêndice C – CÓDIGO DO ARQUIVO ‘.BAT’ PARA O MÓDULO DE ‘AUTOATENDIMENTO’</w:t>
        </w:r>
        <w:r>
          <w:rPr>
            <w:noProof/>
            <w:webHidden/>
          </w:rPr>
          <w:tab/>
        </w:r>
        <w:r>
          <w:rPr>
            <w:noProof/>
            <w:webHidden/>
          </w:rPr>
          <w:fldChar w:fldCharType="begin"/>
        </w:r>
        <w:r>
          <w:rPr>
            <w:noProof/>
            <w:webHidden/>
          </w:rPr>
          <w:instrText xml:space="preserve"> PAGEREF _Toc26739868 \h </w:instrText>
        </w:r>
        <w:r>
          <w:rPr>
            <w:noProof/>
            <w:webHidden/>
          </w:rPr>
        </w:r>
        <w:r>
          <w:rPr>
            <w:noProof/>
            <w:webHidden/>
          </w:rPr>
          <w:fldChar w:fldCharType="separate"/>
        </w:r>
        <w:r>
          <w:rPr>
            <w:noProof/>
            <w:webHidden/>
          </w:rPr>
          <w:t>79</w:t>
        </w:r>
        <w:r>
          <w:rPr>
            <w:noProof/>
            <w:webHidden/>
          </w:rPr>
          <w:fldChar w:fldCharType="end"/>
        </w:r>
      </w:hyperlink>
    </w:p>
    <w:p w14:paraId="7C8B8EFA" w14:textId="3D02E988" w:rsidR="00076038" w:rsidRDefault="00076038">
      <w:pPr>
        <w:pStyle w:val="Sumrio5"/>
        <w:tabs>
          <w:tab w:val="right" w:leader="dot" w:pos="9062"/>
        </w:tabs>
        <w:rPr>
          <w:rFonts w:asciiTheme="minorHAnsi" w:eastAsiaTheme="minorEastAsia" w:hAnsiTheme="minorHAnsi" w:cstheme="minorBidi"/>
          <w:b w:val="0"/>
          <w:caps w:val="0"/>
          <w:noProof/>
          <w:sz w:val="22"/>
          <w:szCs w:val="22"/>
        </w:rPr>
      </w:pPr>
      <w:hyperlink w:anchor="_Toc26739869" w:history="1">
        <w:r w:rsidRPr="00A0397B">
          <w:rPr>
            <w:rStyle w:val="Hyperlink"/>
            <w:noProof/>
          </w:rPr>
          <w:t>apêndice D – CÓDIGO FEITO NA IDE DO ARDUINO PARA O MÓDULO DE ‘AUTOATENDIMENTO’</w:t>
        </w:r>
        <w:r>
          <w:rPr>
            <w:noProof/>
            <w:webHidden/>
          </w:rPr>
          <w:tab/>
        </w:r>
        <w:r>
          <w:rPr>
            <w:noProof/>
            <w:webHidden/>
          </w:rPr>
          <w:fldChar w:fldCharType="begin"/>
        </w:r>
        <w:r>
          <w:rPr>
            <w:noProof/>
            <w:webHidden/>
          </w:rPr>
          <w:instrText xml:space="preserve"> PAGEREF _Toc26739869 \h </w:instrText>
        </w:r>
        <w:r>
          <w:rPr>
            <w:noProof/>
            <w:webHidden/>
          </w:rPr>
        </w:r>
        <w:r>
          <w:rPr>
            <w:noProof/>
            <w:webHidden/>
          </w:rPr>
          <w:fldChar w:fldCharType="separate"/>
        </w:r>
        <w:r>
          <w:rPr>
            <w:noProof/>
            <w:webHidden/>
          </w:rPr>
          <w:t>80</w:t>
        </w:r>
        <w:r>
          <w:rPr>
            <w:noProof/>
            <w:webHidden/>
          </w:rPr>
          <w:fldChar w:fldCharType="end"/>
        </w:r>
      </w:hyperlink>
    </w:p>
    <w:p w14:paraId="314530D3" w14:textId="10F90169" w:rsidR="00713B9E" w:rsidRDefault="009A2D0E">
      <w:pPr>
        <w:pStyle w:val="Sumrio4"/>
      </w:pPr>
      <w:r>
        <w:fldChar w:fldCharType="end"/>
      </w:r>
    </w:p>
    <w:p w14:paraId="466ECA38" w14:textId="77777777" w:rsidR="00713B9E" w:rsidRDefault="00713B9E">
      <w:pPr>
        <w:pStyle w:val="Corpodetexto"/>
        <w:spacing w:line="260" w:lineRule="exact"/>
        <w:jc w:val="center"/>
        <w:rPr>
          <w:b/>
        </w:rPr>
      </w:pPr>
    </w:p>
    <w:p w14:paraId="2350AFB2" w14:textId="77777777" w:rsidR="00713B9E" w:rsidRPr="00903030" w:rsidRDefault="00713B9E" w:rsidP="00903030">
      <w:pPr>
        <w:spacing w:line="240" w:lineRule="auto"/>
        <w:jc w:val="left"/>
        <w:rPr>
          <w:b/>
          <w:caps/>
        </w:rPr>
        <w:sectPr w:rsidR="00713B9E" w:rsidRPr="00903030" w:rsidSect="00AF4906">
          <w:pgSz w:w="11907" w:h="16840" w:code="9"/>
          <w:pgMar w:top="1701" w:right="1134" w:bottom="1134" w:left="1701" w:header="1134" w:footer="964" w:gutter="0"/>
          <w:pgNumType w:fmt="lowerRoman" w:start="1"/>
          <w:cols w:space="720"/>
          <w:noEndnote/>
        </w:sectPr>
      </w:pPr>
    </w:p>
    <w:p w14:paraId="697101F9" w14:textId="77777777" w:rsidR="00713B9E" w:rsidRDefault="00083E48" w:rsidP="000C3AD7">
      <w:pPr>
        <w:pStyle w:val="Ttulo1"/>
      </w:pPr>
      <w:bookmarkStart w:id="2" w:name="_Toc335309196"/>
      <w:bookmarkStart w:id="3" w:name="_Toc26739802"/>
      <w:r>
        <w:lastRenderedPageBreak/>
        <w:t>INTRODUçÃO</w:t>
      </w:r>
      <w:bookmarkEnd w:id="2"/>
      <w:bookmarkEnd w:id="3"/>
    </w:p>
    <w:p w14:paraId="2F65A425" w14:textId="7927FDD1" w:rsidR="003E5A59" w:rsidRDefault="003E5A59" w:rsidP="003E5A59">
      <w:r>
        <w:t xml:space="preserve">O </w:t>
      </w:r>
      <w:r w:rsidR="00FC4F5A">
        <w:t>L</w:t>
      </w:r>
      <w:r>
        <w:t xml:space="preserve">aboratório de </w:t>
      </w:r>
      <w:r w:rsidR="00FC4F5A">
        <w:t>E</w:t>
      </w:r>
      <w:r>
        <w:t xml:space="preserv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kits de apoio ao ensino que incluem pontas de prova de osciloscópio, cabos para o gerador de sinais e </w:t>
      </w:r>
      <w:r w:rsidRPr="00FC4F5A">
        <w:rPr>
          <w:i/>
          <w:iCs/>
        </w:rPr>
        <w:t>protoboard</w:t>
      </w:r>
      <w:r>
        <w:t>.</w:t>
      </w:r>
    </w:p>
    <w:p w14:paraId="6956EE7D" w14:textId="77777777" w:rsidR="003E5A59" w:rsidRDefault="003E5A59" w:rsidP="003E5A59"/>
    <w:p w14:paraId="47082373" w14:textId="77777777" w:rsidR="003E5A59" w:rsidRDefault="003E5A59" w:rsidP="003E5A59">
      <w:r>
        <w:t>Todo o processo de empréstimo atual, seja de kits e/ou equipamentos, é controlado manualmente, no qual um responsável pelo setor realiza o vínculo de um número de identificação do usuário ao registro do equipamento/kit. Para casos específicos, também são anotados, manualmente, informações adicionais como o local para onde o equipamento será levado, data e hora do empréstimo, previsão de retorno e contato do responsável.</w:t>
      </w:r>
    </w:p>
    <w:p w14:paraId="1E44DE27" w14:textId="77777777" w:rsidR="003E5A59" w:rsidRDefault="003E5A59" w:rsidP="003E5A59"/>
    <w:p w14:paraId="530B3CCF" w14:textId="77777777" w:rsidR="003E5A59" w:rsidRDefault="003E5A59" w:rsidP="003E5A59">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14:paraId="7128A557" w14:textId="77777777" w:rsidR="003E5A59" w:rsidRDefault="003E5A59" w:rsidP="003E5A59"/>
    <w:p w14:paraId="3F5BFA22" w14:textId="77777777" w:rsidR="003E5A59" w:rsidRDefault="003E5A59" w:rsidP="003E5A59">
      <w:r>
        <w:t>Tendo em vista a importância de tais equipamentos no desenvolvimento acadêmico dos alunos, além do custo elevado dos mesmos, torna-se imprescindível um controle mais eficiente de alocação e movimentação dos mesmos.</w:t>
      </w:r>
    </w:p>
    <w:p w14:paraId="4697CA2F" w14:textId="77777777" w:rsidR="003E5A59" w:rsidRDefault="003E5A59" w:rsidP="003E5A59"/>
    <w:p w14:paraId="48345320" w14:textId="77777777" w:rsidR="003E5A59" w:rsidRDefault="003E5A59" w:rsidP="003E5A59">
      <w:r>
        <w:t>Isto posto, foi desenvolvido um sistema eletrônico para registro e controle dos empréstimos de kits e equipamentos dos laboratórios do DEL/UFES. Também foi realizado um estudo e simulações sobre o monitoramento da localização dos equipamentos emprestados utilizando a abordagem GIS (</w:t>
      </w:r>
      <w:proofErr w:type="spellStart"/>
      <w:r w:rsidRPr="003E5A59">
        <w:rPr>
          <w:i/>
          <w:iCs/>
        </w:rPr>
        <w:t>Geographic</w:t>
      </w:r>
      <w:proofErr w:type="spellEnd"/>
      <w:r w:rsidRPr="003E5A59">
        <w:rPr>
          <w:i/>
          <w:iCs/>
        </w:rPr>
        <w:t xml:space="preserve"> </w:t>
      </w:r>
      <w:proofErr w:type="spellStart"/>
      <w:r w:rsidRPr="003E5A59">
        <w:rPr>
          <w:i/>
          <w:iCs/>
        </w:rPr>
        <w:t>Information</w:t>
      </w:r>
      <w:proofErr w:type="spellEnd"/>
      <w:r w:rsidRPr="003E5A59">
        <w:rPr>
          <w:i/>
          <w:iCs/>
        </w:rPr>
        <w:t xml:space="preserve"> System</w:t>
      </w:r>
      <w:r>
        <w:t>) e o conceito RTLS (</w:t>
      </w:r>
      <w:r w:rsidRPr="003E5A59">
        <w:rPr>
          <w:i/>
          <w:iCs/>
        </w:rPr>
        <w:t xml:space="preserve">Real-Time </w:t>
      </w:r>
      <w:proofErr w:type="spellStart"/>
      <w:r w:rsidRPr="003E5A59">
        <w:rPr>
          <w:i/>
          <w:iCs/>
        </w:rPr>
        <w:t>Locating</w:t>
      </w:r>
      <w:proofErr w:type="spellEnd"/>
      <w:r w:rsidRPr="003E5A59">
        <w:rPr>
          <w:i/>
          <w:iCs/>
        </w:rPr>
        <w:t xml:space="preserve"> Systems</w:t>
      </w:r>
      <w:r>
        <w:t xml:space="preserve">). Além disso, foi desenvolvido um módulo de ‘autoatendimento’, onde simulou-se retirada/entrega de um equipamento ou kit pelo próprio usuário, sem a necessidade de um outro operador. </w:t>
      </w:r>
    </w:p>
    <w:p w14:paraId="1A65DB9A" w14:textId="77777777" w:rsidR="003E5A59" w:rsidRDefault="003E5A59" w:rsidP="003E5A59"/>
    <w:p w14:paraId="50A668C7" w14:textId="77777777" w:rsidR="003E5A59" w:rsidRDefault="003E5A59" w:rsidP="003E5A59">
      <w:r>
        <w:t xml:space="preserve">O sistema de controle eletrônico de empréstimos é rápido, de operação simples e intuitiva, além de fornecer relatórios em uma interface através de consulta a um banco de dados. </w:t>
      </w:r>
    </w:p>
    <w:p w14:paraId="1B0E7F39" w14:textId="77777777" w:rsidR="003E5A59" w:rsidRDefault="003E5A59" w:rsidP="003E5A59"/>
    <w:p w14:paraId="16337AE3" w14:textId="77777777" w:rsidR="003E5A59" w:rsidRDefault="003E5A59" w:rsidP="003E5A59">
      <w:r>
        <w:t xml:space="preserve">Ele vincula (ou desvincula, dependendo do contexto) informações únicas do usuário (matrícula, por exemplo) ao objeto sem a necessidade de preenchimento de dados via teclado ou outras anotações. Para obter agilidade na captação dos dados do empréstimo e maior rapidez nas transações foi utilizado código de barras (padrão disponível no documento de identificação do aluno e uma interface </w:t>
      </w:r>
      <w:r w:rsidRPr="00513BA7">
        <w:rPr>
          <w:i/>
          <w:iCs/>
        </w:rPr>
        <w:t>web</w:t>
      </w:r>
      <w:r>
        <w:t xml:space="preserve"> para realizar tais atividades. </w:t>
      </w:r>
    </w:p>
    <w:p w14:paraId="4FFE0D63" w14:textId="77777777" w:rsidR="003E5A59" w:rsidRDefault="003E5A59" w:rsidP="003E5A59"/>
    <w:p w14:paraId="60546E46" w14:textId="77777777" w:rsidR="003E5A59" w:rsidRDefault="003E5A59" w:rsidP="003E5A59">
      <w:r>
        <w:t>A interface pode ser acessada por um aparelho celular que permite realizar as funções de leitura dos códigos, (</w:t>
      </w:r>
      <w:proofErr w:type="spellStart"/>
      <w:r>
        <w:t>des</w:t>
      </w:r>
      <w:proofErr w:type="spellEnd"/>
      <w:r>
        <w:t>)vinculação usuário-objeto e consulta ao banco de dados remotamente.</w:t>
      </w:r>
    </w:p>
    <w:p w14:paraId="22174F12" w14:textId="77777777" w:rsidR="003E5A59" w:rsidRDefault="003E5A59" w:rsidP="003E5A59">
      <w:r>
        <w:t xml:space="preserve">Módulos RTLS baseados em módulos </w:t>
      </w:r>
      <w:proofErr w:type="spellStart"/>
      <w:r>
        <w:t>XBee</w:t>
      </w:r>
      <w:proofErr w:type="spellEnd"/>
      <w:r>
        <w:t xml:space="preserve"> podem fornecer a localização em tempo real com boa precisão dos equipamentos emprestados, permitindo ao coordenador do laboratório um monitoramento via </w:t>
      </w:r>
      <w:r w:rsidRPr="00513BA7">
        <w:rPr>
          <w:i/>
          <w:iCs/>
        </w:rPr>
        <w:t>web</w:t>
      </w:r>
      <w:r>
        <w:t xml:space="preserve"> desses recursos. Módulos GPS também são utilizados neste sentido, mas sua maior contribuição se dá em ambientes exteriores. Essas tecnologias apresentam características (alcance, custo, robustez, precisão) distintas e um estudo foi realizado para avaliar a melhor solução para o problema em questão.</w:t>
      </w:r>
    </w:p>
    <w:p w14:paraId="73411EA2" w14:textId="77777777" w:rsidR="00E73D30" w:rsidRDefault="00E73D30" w:rsidP="008223BD"/>
    <w:p w14:paraId="2441166D" w14:textId="77777777" w:rsidR="008223BD" w:rsidRDefault="00E73D30" w:rsidP="008223BD">
      <w:r w:rsidRPr="00E73D30">
        <w:t>Pode-se dizer, então, que o projeto tem os seguintes focos</w:t>
      </w:r>
      <w:r w:rsidR="008223BD">
        <w:t>:</w:t>
      </w:r>
    </w:p>
    <w:p w14:paraId="70062AE3" w14:textId="77777777" w:rsidR="00E73D30" w:rsidRDefault="00E73D30" w:rsidP="008223BD"/>
    <w:p w14:paraId="37A837C2" w14:textId="77777777" w:rsidR="00C3188B" w:rsidRDefault="00C3188B" w:rsidP="00C3188B">
      <w:pPr>
        <w:pStyle w:val="PargrafodaLista"/>
        <w:numPr>
          <w:ilvl w:val="0"/>
          <w:numId w:val="7"/>
        </w:numPr>
      </w:pPr>
      <w:r w:rsidRPr="00C3188B">
        <w:rPr>
          <w:b/>
          <w:bCs/>
        </w:rPr>
        <w:t xml:space="preserve">Desenvolvimento de interface </w:t>
      </w:r>
      <w:r w:rsidRPr="00513BA7">
        <w:rPr>
          <w:b/>
          <w:bCs/>
          <w:i/>
          <w:iCs/>
        </w:rPr>
        <w:t>web</w:t>
      </w:r>
      <w:r w:rsidRPr="00C3188B">
        <w:rPr>
          <w:b/>
          <w:bCs/>
        </w:rPr>
        <w:t>:</w:t>
      </w:r>
      <w:r w:rsidRPr="00E73D30">
        <w:t xml:space="preserve"> integrar </w:t>
      </w:r>
      <w:r w:rsidRPr="00FC4F5A">
        <w:rPr>
          <w:i/>
          <w:iCs/>
        </w:rPr>
        <w:t>software</w:t>
      </w:r>
      <w:r w:rsidRPr="00E73D30">
        <w:t xml:space="preserve"> para leitura de código de barras com aplicativo que foi desenvolvido para vínculo usuário-objeto e acesso ao banco de dados</w:t>
      </w:r>
      <w:r>
        <w:t>;</w:t>
      </w:r>
    </w:p>
    <w:p w14:paraId="4B6FD987" w14:textId="77777777" w:rsidR="00C3188B" w:rsidRDefault="00C3188B" w:rsidP="00C3188B">
      <w:pPr>
        <w:pStyle w:val="PargrafodaLista"/>
        <w:numPr>
          <w:ilvl w:val="0"/>
          <w:numId w:val="7"/>
        </w:numPr>
      </w:pPr>
      <w:r>
        <w:rPr>
          <w:b/>
          <w:bCs/>
        </w:rPr>
        <w:t>Banco de Dados</w:t>
      </w:r>
      <w:r w:rsidRPr="00C3188B">
        <w:rPr>
          <w:b/>
          <w:bCs/>
        </w:rPr>
        <w:t>:</w:t>
      </w:r>
      <w:r w:rsidRPr="00E73D30">
        <w:t xml:space="preserve"> </w:t>
      </w:r>
      <w:r w:rsidRPr="00C3188B">
        <w:t>acessos (leitura e escrita) remotos a um banco de dados responsável pelo armazenamento dos registros. Os dados referentes aos vínculos usuário-objeto são gravados para relatórios futuros</w:t>
      </w:r>
      <w:r>
        <w:t>;</w:t>
      </w:r>
    </w:p>
    <w:p w14:paraId="1CF8F7E5" w14:textId="77777777" w:rsidR="00C3188B" w:rsidRDefault="00C3188B" w:rsidP="00C3188B">
      <w:pPr>
        <w:pStyle w:val="PargrafodaLista"/>
        <w:numPr>
          <w:ilvl w:val="0"/>
          <w:numId w:val="7"/>
        </w:numPr>
      </w:pPr>
      <w:r w:rsidRPr="00C3188B">
        <w:rPr>
          <w:b/>
          <w:bCs/>
        </w:rPr>
        <w:t>Interligação e configuração de rede de sensores RTLS:</w:t>
      </w:r>
      <w:r w:rsidRPr="00E73D30">
        <w:t xml:space="preserve"> </w:t>
      </w:r>
      <w:r w:rsidRPr="00C3188B">
        <w:t xml:space="preserve">uma rede de sensores e transmissores deve ser estabelecida visando a correta localização dos objetos e esta informação a ser disponibilizada para visualização remota via </w:t>
      </w:r>
      <w:r w:rsidRPr="00513BA7">
        <w:rPr>
          <w:i/>
          <w:iCs/>
        </w:rPr>
        <w:t>web</w:t>
      </w:r>
      <w:r>
        <w:t>;</w:t>
      </w:r>
    </w:p>
    <w:p w14:paraId="164ADC98" w14:textId="77777777" w:rsidR="00C3188B" w:rsidRDefault="00C3188B" w:rsidP="00C3188B">
      <w:pPr>
        <w:pStyle w:val="PargrafodaLista"/>
        <w:numPr>
          <w:ilvl w:val="0"/>
          <w:numId w:val="7"/>
        </w:numPr>
      </w:pPr>
      <w:r w:rsidRPr="00C3188B">
        <w:rPr>
          <w:b/>
          <w:bCs/>
        </w:rPr>
        <w:t>Módulo de Autoatendimento</w:t>
      </w:r>
      <w:r>
        <w:rPr>
          <w:b/>
          <w:bCs/>
        </w:rPr>
        <w:t>:</w:t>
      </w:r>
      <w:r w:rsidRPr="00C3188B">
        <w:rPr>
          <w:color w:val="000000"/>
        </w:rPr>
        <w:t xml:space="preserve"> </w:t>
      </w:r>
      <w:r>
        <w:rPr>
          <w:color w:val="000000"/>
        </w:rPr>
        <w:t xml:space="preserve">Um estudo foi realizado, com vistas a permitir que </w:t>
      </w:r>
      <w:r w:rsidR="00243A39">
        <w:rPr>
          <w:color w:val="000000"/>
        </w:rPr>
        <w:t>os próprios usuários</w:t>
      </w:r>
      <w:r>
        <w:rPr>
          <w:color w:val="000000"/>
        </w:rPr>
        <w:t>, desde que habilitados, realizem empréstimos e devoluções no laboratório, sem a necessidade de um operador local do sistema</w:t>
      </w:r>
      <w:r>
        <w:t>.</w:t>
      </w:r>
    </w:p>
    <w:p w14:paraId="50FD62DF" w14:textId="77777777" w:rsidR="00C3188B" w:rsidRDefault="00C3188B" w:rsidP="00C3188B">
      <w:r w:rsidRPr="00C3188B">
        <w:lastRenderedPageBreak/>
        <w:t xml:space="preserve">Assim temos o esquemático geral dado pela </w:t>
      </w:r>
      <w:r w:rsidR="006F3705">
        <w:t>F</w:t>
      </w:r>
      <w:r w:rsidRPr="00C3188B">
        <w:t xml:space="preserve">igura 1. </w:t>
      </w:r>
    </w:p>
    <w:p w14:paraId="23C6F2EF" w14:textId="77777777" w:rsidR="00C3188B" w:rsidRPr="00772AFB" w:rsidRDefault="00C3188B" w:rsidP="00C3188B"/>
    <w:p w14:paraId="22628036" w14:textId="5BBB7000" w:rsidR="00C3188B" w:rsidRDefault="00C3188B" w:rsidP="00C3188B">
      <w:pPr>
        <w:pStyle w:val="Legenda"/>
        <w:ind w:left="270"/>
      </w:pPr>
      <w:bookmarkStart w:id="4" w:name="_Toc26739618"/>
      <w:r w:rsidRPr="00772AFB">
        <w:t xml:space="preserve">Figura </w:t>
      </w:r>
      <w:r w:rsidR="004C49B2">
        <w:fldChar w:fldCharType="begin"/>
      </w:r>
      <w:r w:rsidR="004C49B2">
        <w:instrText xml:space="preserve"> SEQ Figura \* ARABIC </w:instrText>
      </w:r>
      <w:r w:rsidR="004C49B2">
        <w:fldChar w:fldCharType="separate"/>
      </w:r>
      <w:r w:rsidR="00076038">
        <w:rPr>
          <w:noProof/>
        </w:rPr>
        <w:t>1</w:t>
      </w:r>
      <w:r w:rsidR="004C49B2">
        <w:rPr>
          <w:noProof/>
        </w:rPr>
        <w:fldChar w:fldCharType="end"/>
      </w:r>
      <w:r>
        <w:t xml:space="preserve"> – </w:t>
      </w:r>
      <w:r w:rsidR="006F3705" w:rsidRPr="006F3705">
        <w:t xml:space="preserve">Esquemático geral do </w:t>
      </w:r>
      <w:r w:rsidR="006F3705">
        <w:t>p</w:t>
      </w:r>
      <w:r w:rsidR="006F3705" w:rsidRPr="006F3705">
        <w:t>rojeto</w:t>
      </w:r>
      <w:bookmarkEnd w:id="4"/>
    </w:p>
    <w:p w14:paraId="37DD52BD" w14:textId="77777777" w:rsidR="00C3188B" w:rsidRPr="00772AFB" w:rsidRDefault="006F3705" w:rsidP="00B31B88">
      <w:pPr>
        <w:ind w:left="270"/>
      </w:pPr>
      <w:r>
        <w:rPr>
          <w:noProof/>
        </w:rPr>
        <w:drawing>
          <wp:inline distT="0" distB="0" distL="0" distR="0" wp14:anchorId="60FF8E6C" wp14:editId="4707B2C8">
            <wp:extent cx="5760720" cy="324040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resentação1.jpg"/>
                    <pic:cNvPicPr/>
                  </pic:nvPicPr>
                  <pic:blipFill>
                    <a:blip r:embed="rId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0BBDC33" w14:textId="77777777" w:rsidR="00C3188B" w:rsidRPr="00FE0F3F" w:rsidRDefault="00C3188B" w:rsidP="00C3188B">
      <w:pPr>
        <w:spacing w:line="240" w:lineRule="auto"/>
        <w:ind w:left="284"/>
        <w:rPr>
          <w:sz w:val="18"/>
        </w:rPr>
      </w:pPr>
      <w:r w:rsidRPr="00FE0F3F">
        <w:rPr>
          <w:sz w:val="18"/>
        </w:rPr>
        <w:t>Fonte: Produção do próprio autor.</w:t>
      </w:r>
    </w:p>
    <w:p w14:paraId="01FB6B92" w14:textId="77777777" w:rsidR="00C3188B" w:rsidRDefault="00C3188B" w:rsidP="00C3188B"/>
    <w:p w14:paraId="255A67C1" w14:textId="77777777" w:rsidR="00C3188B" w:rsidRDefault="006F3705" w:rsidP="00C3188B">
      <w:r>
        <w:t>Na</w:t>
      </w:r>
      <w:r w:rsidRPr="006F3705">
        <w:t xml:space="preserve"> </w:t>
      </w:r>
      <w:r>
        <w:t>F</w:t>
      </w:r>
      <w:r w:rsidRPr="006F3705">
        <w:t>iguras 2</w:t>
      </w:r>
      <w:r>
        <w:t xml:space="preserve"> é</w:t>
      </w:r>
      <w:r w:rsidRPr="006F3705">
        <w:t xml:space="preserve"> apresentado o esquemático em relação à interface de aquisição e vínculo do usuário com o kit ou equipamento e como ele se relaciona com o banco de dados.</w:t>
      </w:r>
    </w:p>
    <w:p w14:paraId="184B14EF" w14:textId="77777777" w:rsidR="00C3188B" w:rsidRDefault="00C3188B" w:rsidP="00C3188B"/>
    <w:p w14:paraId="136ED9B0" w14:textId="7DF32FA9" w:rsidR="006F3705" w:rsidRDefault="006F3705" w:rsidP="006F3705">
      <w:pPr>
        <w:pStyle w:val="Legenda"/>
        <w:ind w:left="270"/>
      </w:pPr>
      <w:bookmarkStart w:id="5" w:name="_Toc26739619"/>
      <w:r w:rsidRPr="00772AFB">
        <w:t xml:space="preserve">Figura </w:t>
      </w:r>
      <w:r w:rsidR="004C49B2">
        <w:fldChar w:fldCharType="begin"/>
      </w:r>
      <w:r w:rsidR="004C49B2">
        <w:instrText xml:space="preserve"> SEQ Figura \* ARABIC </w:instrText>
      </w:r>
      <w:r w:rsidR="004C49B2">
        <w:fldChar w:fldCharType="separate"/>
      </w:r>
      <w:r w:rsidR="00076038">
        <w:rPr>
          <w:noProof/>
        </w:rPr>
        <w:t>2</w:t>
      </w:r>
      <w:r w:rsidR="004C49B2">
        <w:rPr>
          <w:noProof/>
        </w:rPr>
        <w:fldChar w:fldCharType="end"/>
      </w:r>
      <w:r>
        <w:t xml:space="preserve"> – </w:t>
      </w:r>
      <w:r w:rsidRPr="006F3705">
        <w:t xml:space="preserve">Esquemático de </w:t>
      </w:r>
      <w:r w:rsidR="00F97A91">
        <w:t>r</w:t>
      </w:r>
      <w:r w:rsidRPr="006F3705">
        <w:t xml:space="preserve">econhecimento do </w:t>
      </w:r>
      <w:r w:rsidR="004B65CE">
        <w:t>u</w:t>
      </w:r>
      <w:r w:rsidRPr="006F3705">
        <w:t xml:space="preserve">suário, </w:t>
      </w:r>
      <w:r w:rsidR="004B65CE">
        <w:t>k</w:t>
      </w:r>
      <w:r w:rsidRPr="006F3705">
        <w:t xml:space="preserve">its ou </w:t>
      </w:r>
      <w:r w:rsidR="004B65CE">
        <w:t>e</w:t>
      </w:r>
      <w:r w:rsidRPr="006F3705">
        <w:t xml:space="preserve">quipamento e inserindo no </w:t>
      </w:r>
      <w:r w:rsidR="004B65CE">
        <w:t>b</w:t>
      </w:r>
      <w:r w:rsidRPr="006F3705">
        <w:t xml:space="preserve">anco de </w:t>
      </w:r>
      <w:r w:rsidR="004B65CE">
        <w:t>d</w:t>
      </w:r>
      <w:r w:rsidRPr="006F3705">
        <w:t>ados</w:t>
      </w:r>
      <w:bookmarkEnd w:id="5"/>
    </w:p>
    <w:p w14:paraId="1EA1E5A5" w14:textId="77777777" w:rsidR="006F3705" w:rsidRPr="006F3705" w:rsidRDefault="006F3705" w:rsidP="006F3705">
      <w:r>
        <w:rPr>
          <w:noProof/>
        </w:rPr>
        <w:drawing>
          <wp:inline distT="0" distB="0" distL="0" distR="0" wp14:anchorId="0D626B91" wp14:editId="13C5430A">
            <wp:extent cx="5760720" cy="323977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de2.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43F3A0F7" w14:textId="77777777" w:rsidR="006F3705" w:rsidRPr="00772AFB" w:rsidRDefault="006F3705" w:rsidP="006F3705"/>
    <w:p w14:paraId="7472FC25" w14:textId="77777777" w:rsidR="006F3705" w:rsidRPr="00FE0F3F" w:rsidRDefault="006F3705" w:rsidP="006F3705">
      <w:pPr>
        <w:spacing w:line="240" w:lineRule="auto"/>
        <w:ind w:left="284"/>
        <w:rPr>
          <w:sz w:val="18"/>
        </w:rPr>
      </w:pPr>
      <w:r w:rsidRPr="00FE0F3F">
        <w:rPr>
          <w:sz w:val="18"/>
        </w:rPr>
        <w:t>Fonte: Produção do próprio autor.</w:t>
      </w:r>
    </w:p>
    <w:p w14:paraId="7A3FFE2A" w14:textId="77777777" w:rsidR="006F3705" w:rsidRDefault="006F3705" w:rsidP="00C3188B"/>
    <w:p w14:paraId="040692AA" w14:textId="77777777" w:rsidR="00C3188B" w:rsidRDefault="006F3705" w:rsidP="00C3188B">
      <w:r w:rsidRPr="006F3705">
        <w:t xml:space="preserve">Como mostrado na Figura 2, a interface </w:t>
      </w:r>
      <w:r w:rsidRPr="00513BA7">
        <w:rPr>
          <w:i/>
          <w:iCs/>
        </w:rPr>
        <w:t>web</w:t>
      </w:r>
      <w:r w:rsidRPr="006F3705">
        <w:t xml:space="preserve"> vai ser capaz de criar o vínculo entre o aluno e o equipamento ou kit utilizando o leitor de código de barras e insere </w:t>
      </w:r>
      <w:r w:rsidR="00243A39" w:rsidRPr="006F3705">
        <w:t>nos bancos</w:t>
      </w:r>
      <w:r w:rsidRPr="006F3705">
        <w:t xml:space="preserve"> de dados o empréstimo feito.</w:t>
      </w:r>
    </w:p>
    <w:p w14:paraId="0B352B8C" w14:textId="77777777" w:rsidR="008223BD" w:rsidRPr="003E5A59" w:rsidRDefault="008223BD" w:rsidP="003E5A59"/>
    <w:p w14:paraId="11D45EA6" w14:textId="77777777" w:rsidR="003E5A59" w:rsidRDefault="003E5A59" w:rsidP="003E5A59">
      <w:pPr>
        <w:pStyle w:val="Ttulo2"/>
      </w:pPr>
      <w:bookmarkStart w:id="6" w:name="_Toc26739803"/>
      <w:r>
        <w:t>Justificativa</w:t>
      </w:r>
      <w:bookmarkEnd w:id="6"/>
    </w:p>
    <w:p w14:paraId="1B3FB00B" w14:textId="77777777" w:rsidR="006F3705" w:rsidRDefault="006F3705" w:rsidP="006F3705">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14:paraId="75515023" w14:textId="77777777" w:rsidR="006F3705" w:rsidRDefault="006F3705" w:rsidP="006F3705"/>
    <w:p w14:paraId="4B7C4D1E" w14:textId="77777777" w:rsidR="006F3705" w:rsidRDefault="006F3705" w:rsidP="006F3705">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14:paraId="7AA76238" w14:textId="77777777" w:rsidR="006F3705" w:rsidRDefault="006F3705" w:rsidP="006F3705"/>
    <w:p w14:paraId="026FF4E2" w14:textId="77777777" w:rsidR="006F3705" w:rsidRDefault="006F3705" w:rsidP="006F3705">
      <w:r>
        <w:t xml:space="preserve">Os referidos equipamentos são de alto custo e são utilizados nas aulas práticas, o que torna necessário ter um controle minimamente estruturado dos empréstimos para que não haja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14:paraId="1C12435E" w14:textId="77777777" w:rsidR="006F3705" w:rsidRDefault="006F3705" w:rsidP="006F3705"/>
    <w:p w14:paraId="03AF28A6" w14:textId="77777777" w:rsidR="006F3705" w:rsidRDefault="006F3705" w:rsidP="006F3705">
      <w:r>
        <w:t xml:space="preserve">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 é proposto desenvolver um projeto que apresente melhorias em economia de tempo e trabalho humano dos laboratórios de eletrônica do prédio do CT II. </w:t>
      </w:r>
    </w:p>
    <w:p w14:paraId="71B714F6" w14:textId="77777777" w:rsidR="006F3705" w:rsidRDefault="006F3705" w:rsidP="006F3705"/>
    <w:p w14:paraId="17AC0519" w14:textId="77777777" w:rsidR="006F3705" w:rsidRDefault="006F3705" w:rsidP="006F3705">
      <w:r>
        <w:t>Manter um histórico de empréstimos também pode ser útil para evitar o uso excessivo de um mesmo equipamento, podendo-se planejar um revezamento daqueles disponíveis.</w:t>
      </w:r>
    </w:p>
    <w:p w14:paraId="3D4C60EE" w14:textId="77777777" w:rsidR="006F3705" w:rsidRDefault="006F3705" w:rsidP="006F3705"/>
    <w:p w14:paraId="362F63ED" w14:textId="77777777" w:rsidR="006F3705" w:rsidRDefault="006F3705" w:rsidP="006F3705">
      <w:r>
        <w:t>O sistema proposto propiciará o uso dos equipamentos fora do laboratório, pois haverá um monitoramento de suas localizações através de módulos baseados em RTLS, que registrarão continuamente as posições geográficas dos equipamentos no BD.</w:t>
      </w:r>
    </w:p>
    <w:p w14:paraId="5319504A" w14:textId="77777777" w:rsidR="006F3705" w:rsidRDefault="006F3705" w:rsidP="006F3705"/>
    <w:p w14:paraId="0D2A14E2" w14:textId="77777777" w:rsidR="006F3705" w:rsidRDefault="006F3705" w:rsidP="006F3705">
      <w:r>
        <w:t xml:space="preserve">Foi pesquisado a forma de como será realizado o acesso à interface </w:t>
      </w:r>
      <w:r w:rsidRPr="00513BA7">
        <w:rPr>
          <w:i/>
          <w:iCs/>
        </w:rPr>
        <w:t>web</w:t>
      </w:r>
      <w:r>
        <w:t xml:space="preserve"> e ao banco de dados. A solução RTLS foi projetada tendo em vista os custos envolvidos, autonomia, além da adequação e posicionamento desta eletrônica embarcada nos equipamentos do laboratório.</w:t>
      </w:r>
    </w:p>
    <w:p w14:paraId="226FC818" w14:textId="77777777" w:rsidR="006F3705" w:rsidRDefault="006F3705" w:rsidP="006F3705"/>
    <w:p w14:paraId="355BF7B8" w14:textId="77777777" w:rsidR="006F3705" w:rsidRPr="006F3705" w:rsidRDefault="006F3705" w:rsidP="006F3705">
      <w:r>
        <w:t xml:space="preserve">Além disso, um modelo de ‘autoatendimento’ é apresentado. Ele permite que o próprio usuário, desde que com acesso autorizado, retire ou entregue os equipamentos e kits sem intermédio de um funcionário. Isso facilita e agiliza ainda mais e evitando ainda mais erros, sem perder o </w:t>
      </w:r>
      <w:proofErr w:type="spellStart"/>
      <w:r>
        <w:t>o</w:t>
      </w:r>
      <w:proofErr w:type="spellEnd"/>
      <w:r>
        <w:t xml:space="preserve"> históricos de empréstimos.</w:t>
      </w:r>
    </w:p>
    <w:p w14:paraId="243B0DC2" w14:textId="77777777" w:rsidR="003E5A59" w:rsidRDefault="003E5A59" w:rsidP="003E5A59">
      <w:pPr>
        <w:pStyle w:val="Ttulo2"/>
      </w:pPr>
      <w:bookmarkStart w:id="7" w:name="_Toc26739804"/>
      <w:r>
        <w:t>Objetivos</w:t>
      </w:r>
      <w:bookmarkEnd w:id="7"/>
    </w:p>
    <w:p w14:paraId="088BA2FF" w14:textId="77777777" w:rsidR="006F3705" w:rsidRDefault="006F3705" w:rsidP="00CC0D82">
      <w:pPr>
        <w:pStyle w:val="Ttulo3"/>
      </w:pPr>
      <w:bookmarkStart w:id="8" w:name="_Toc26739805"/>
      <w:r>
        <w:t>Objetivo Geral</w:t>
      </w:r>
      <w:bookmarkEnd w:id="8"/>
    </w:p>
    <w:p w14:paraId="6FF8CA1B" w14:textId="77777777" w:rsidR="006F3705" w:rsidRPr="006F3705" w:rsidRDefault="006F3705" w:rsidP="006F3705">
      <w:r w:rsidRPr="006F3705">
        <w:t>O projeto tem como objetivo geral a simplificação e automatização do gerenciamento de empréstimos de equipamentos e kits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14:paraId="366E53DD" w14:textId="77777777" w:rsidR="006F3705" w:rsidRPr="006F3705" w:rsidRDefault="006F3705" w:rsidP="00CC0D82">
      <w:pPr>
        <w:pStyle w:val="Ttulo3"/>
      </w:pPr>
      <w:bookmarkStart w:id="9" w:name="_Toc26739806"/>
      <w:r>
        <w:t>Objetivo</w:t>
      </w:r>
      <w:r w:rsidR="00243A39">
        <w:t>s</w:t>
      </w:r>
      <w:r>
        <w:t xml:space="preserve"> Específico</w:t>
      </w:r>
      <w:r w:rsidR="00243A39">
        <w:t>s</w:t>
      </w:r>
      <w:bookmarkEnd w:id="9"/>
    </w:p>
    <w:p w14:paraId="4194080C" w14:textId="2A60BE32" w:rsidR="006F3705" w:rsidRDefault="006F3705" w:rsidP="006F3705">
      <w:r>
        <w:t xml:space="preserve">Os objetivos estão listados </w:t>
      </w:r>
      <w:r w:rsidR="008E16D3">
        <w:t>em</w:t>
      </w:r>
      <w:r>
        <w:t xml:space="preserve"> tópicos:</w:t>
      </w:r>
    </w:p>
    <w:p w14:paraId="67058821" w14:textId="77777777" w:rsidR="006F3705" w:rsidRDefault="006F3705" w:rsidP="006F3705">
      <w:pPr>
        <w:pStyle w:val="PargrafodaLista"/>
        <w:numPr>
          <w:ilvl w:val="0"/>
          <w:numId w:val="28"/>
        </w:numPr>
      </w:pPr>
      <w:r>
        <w:t>Desenvolver um sistema para fazer a leitura dos códigos de barra presente na carteira de estudante no equipamento;</w:t>
      </w:r>
    </w:p>
    <w:p w14:paraId="5A4436AC" w14:textId="77777777" w:rsidR="006F3705" w:rsidRDefault="006F3705" w:rsidP="006F3705">
      <w:pPr>
        <w:pStyle w:val="PargrafodaLista"/>
        <w:numPr>
          <w:ilvl w:val="0"/>
          <w:numId w:val="28"/>
        </w:numPr>
      </w:pPr>
      <w:r>
        <w:t>Fazer sistema de banco de dados que irá armazenar os dados dos empréstimos;</w:t>
      </w:r>
    </w:p>
    <w:p w14:paraId="05F258C7" w14:textId="77777777" w:rsidR="006F3705" w:rsidRDefault="006F3705" w:rsidP="006F3705">
      <w:pPr>
        <w:pStyle w:val="PargrafodaLista"/>
        <w:numPr>
          <w:ilvl w:val="0"/>
          <w:numId w:val="28"/>
        </w:numPr>
      </w:pPr>
      <w:r>
        <w:t>Estudar um sistema barato e discreto que insere no BD a localização do equipamento (RTLS);</w:t>
      </w:r>
    </w:p>
    <w:p w14:paraId="3D447A2C" w14:textId="77777777" w:rsidR="006F3705" w:rsidRDefault="006F3705" w:rsidP="006F3705">
      <w:pPr>
        <w:pStyle w:val="PargrafodaLista"/>
        <w:numPr>
          <w:ilvl w:val="0"/>
          <w:numId w:val="28"/>
        </w:numPr>
      </w:pPr>
      <w:r>
        <w:t xml:space="preserve">Desenvolver uma interface </w:t>
      </w:r>
      <w:r w:rsidRPr="00513BA7">
        <w:rPr>
          <w:i/>
          <w:iCs/>
        </w:rPr>
        <w:t>web</w:t>
      </w:r>
      <w:r>
        <w:t xml:space="preserve"> para fazer o controle dos empréstimos de maneira automatizada e que seja integrada ao sistema de leitura do código de barras;</w:t>
      </w:r>
    </w:p>
    <w:p w14:paraId="08D0DDD3" w14:textId="47961B8B" w:rsidR="00F74D38" w:rsidRDefault="006F3705" w:rsidP="00076038">
      <w:pPr>
        <w:pStyle w:val="PargrafodaLista"/>
        <w:numPr>
          <w:ilvl w:val="0"/>
          <w:numId w:val="28"/>
        </w:numPr>
      </w:pPr>
      <w:r>
        <w:t>Desenvolver um estudo de como poderia ser feito um sistema de ‘autoatendimento’.</w:t>
      </w:r>
      <w:r w:rsidR="00F74D38">
        <w:br w:type="page"/>
      </w:r>
    </w:p>
    <w:p w14:paraId="4FDA9BE0" w14:textId="77777777" w:rsidR="00713B9E" w:rsidRDefault="00BC775B" w:rsidP="0076010F">
      <w:pPr>
        <w:pStyle w:val="Ttulo1"/>
      </w:pPr>
      <w:bookmarkStart w:id="10" w:name="_Toc26739807"/>
      <w:r>
        <w:lastRenderedPageBreak/>
        <w:t>DESENVOLVIMENTO</w:t>
      </w:r>
      <w:bookmarkEnd w:id="10"/>
    </w:p>
    <w:p w14:paraId="109AD15F" w14:textId="77777777" w:rsidR="00BC775B" w:rsidRPr="00BC775B" w:rsidRDefault="00BC775B" w:rsidP="00BC775B">
      <w:pPr>
        <w:pStyle w:val="Ttulo2"/>
      </w:pPr>
      <w:bookmarkStart w:id="11" w:name="_Toc26739808"/>
      <w:r w:rsidRPr="00BC775B">
        <w:t>Embasamento Teórico</w:t>
      </w:r>
      <w:bookmarkEnd w:id="11"/>
    </w:p>
    <w:p w14:paraId="1E5ED9B1" w14:textId="77777777" w:rsidR="00BC775B" w:rsidRDefault="00BC775B" w:rsidP="00CC0D82">
      <w:pPr>
        <w:pStyle w:val="Ttulo3"/>
      </w:pPr>
      <w:bookmarkStart w:id="12" w:name="_Toc26739809"/>
      <w:r w:rsidRPr="00BC775B">
        <w:t>Automatização de Processos</w:t>
      </w:r>
      <w:bookmarkEnd w:id="12"/>
    </w:p>
    <w:p w14:paraId="37D22D46" w14:textId="77777777" w:rsidR="00BC775B" w:rsidRDefault="00BC775B" w:rsidP="00BC775B">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14:paraId="151FA555" w14:textId="77777777" w:rsidR="00BC775B" w:rsidRDefault="00BC775B" w:rsidP="00BC775B"/>
    <w:p w14:paraId="7A166B9E" w14:textId="77777777" w:rsidR="00BC775B" w:rsidRDefault="00BC775B" w:rsidP="00BC775B">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14:paraId="492B8003" w14:textId="77777777" w:rsidR="00BC775B" w:rsidRDefault="00BC775B" w:rsidP="00BC775B"/>
    <w:p w14:paraId="24DAD76C" w14:textId="77777777" w:rsidR="00BC775B" w:rsidRPr="00BC775B" w:rsidRDefault="00BC775B" w:rsidP="00BC775B">
      <w: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sidRPr="00FC4F5A">
        <w:rPr>
          <w:i/>
          <w:iCs/>
        </w:rPr>
        <w:t>software</w:t>
      </w:r>
      <w:r>
        <w:t xml:space="preserve"> e </w:t>
      </w:r>
      <w:r w:rsidRPr="00FC4F5A">
        <w:rPr>
          <w:i/>
          <w:iCs/>
        </w:rPr>
        <w:t>hardware</w:t>
      </w:r>
      <w:r>
        <w:t xml:space="preserve"> para automatizar o processo de empréstimos de equipamentos do laboratório.</w:t>
      </w:r>
    </w:p>
    <w:p w14:paraId="7A870606" w14:textId="1F7081EC" w:rsidR="00BC775B" w:rsidRDefault="00BC775B" w:rsidP="00CC0D82">
      <w:pPr>
        <w:pStyle w:val="Ttulo3"/>
      </w:pPr>
      <w:bookmarkStart w:id="13" w:name="_Toc26739810"/>
      <w:r w:rsidRPr="00BC775B">
        <w:t xml:space="preserve">Aplicação </w:t>
      </w:r>
      <w:r w:rsidR="009B26E4">
        <w:rPr>
          <w:i/>
          <w:iCs/>
        </w:rPr>
        <w:t>W</w:t>
      </w:r>
      <w:r w:rsidRPr="00513BA7">
        <w:rPr>
          <w:i/>
          <w:iCs/>
        </w:rPr>
        <w:t>eb</w:t>
      </w:r>
      <w:bookmarkEnd w:id="13"/>
    </w:p>
    <w:p w14:paraId="28FF1270" w14:textId="77777777" w:rsidR="000D57EA" w:rsidRDefault="000D57EA" w:rsidP="000D57EA">
      <w:r>
        <w:t xml:space="preserve">Uma aplicação </w:t>
      </w:r>
      <w:r w:rsidRPr="00513BA7">
        <w:rPr>
          <w:i/>
          <w:iCs/>
        </w:rPr>
        <w:t>web</w:t>
      </w:r>
      <w:r>
        <w:t xml:space="preserve"> é um </w:t>
      </w:r>
      <w:r w:rsidRPr="00FC4F5A">
        <w:rPr>
          <w:i/>
          <w:iCs/>
        </w:rPr>
        <w:t>software</w:t>
      </w:r>
      <w:r>
        <w:t xml:space="preserve"> que é instalado em um servidor </w:t>
      </w:r>
      <w:r w:rsidRPr="00513BA7">
        <w:rPr>
          <w:i/>
          <w:iCs/>
        </w:rPr>
        <w:t>web</w:t>
      </w:r>
      <w: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w:t>
      </w:r>
      <w:proofErr w:type="spellStart"/>
      <w:r>
        <w:t>Javascript</w:t>
      </w:r>
      <w:proofErr w:type="spellEnd"/>
      <w:r>
        <w:t xml:space="preserve">, </w:t>
      </w:r>
      <w:proofErr w:type="spellStart"/>
      <w:r>
        <w:t>etc</w:t>
      </w:r>
      <w:proofErr w:type="spellEnd"/>
      <w:r>
        <w:t>) e elementos de interface gráfica (HTML, CSS).</w:t>
      </w:r>
    </w:p>
    <w:p w14:paraId="5C7308B6" w14:textId="77777777" w:rsidR="000D57EA" w:rsidRDefault="000D57EA" w:rsidP="000D57EA"/>
    <w:p w14:paraId="44220688" w14:textId="79E87ED7" w:rsidR="000D57EA" w:rsidRDefault="000D57EA" w:rsidP="000D57EA">
      <w:r>
        <w:t xml:space="preserve">As aplicações </w:t>
      </w:r>
      <w:r w:rsidRPr="00513BA7">
        <w:rPr>
          <w:i/>
          <w:iCs/>
        </w:rPr>
        <w:t>web</w:t>
      </w:r>
      <w:r>
        <w:t xml:space="preserve"> se diferenciam das aplicações ‘</w:t>
      </w:r>
      <w:r w:rsidRPr="00FC4F5A">
        <w:rPr>
          <w:i/>
          <w:iCs/>
        </w:rPr>
        <w:t>desktop</w:t>
      </w:r>
      <w:r>
        <w:t xml:space="preserve">’, pois não precisam de instalação no computador, são acessíveis de qualquer lugar com </w:t>
      </w:r>
      <w:r w:rsidR="008E16D3">
        <w:t>i</w:t>
      </w:r>
      <w:r>
        <w:t xml:space="preserve">nternet, não dependem do sistema operacional (todo o processamento de funções e instruções é feito no servidor </w:t>
      </w:r>
      <w:r w:rsidRPr="00513BA7">
        <w:rPr>
          <w:i/>
          <w:iCs/>
        </w:rPr>
        <w:t>web</w:t>
      </w:r>
      <w:r>
        <w:t xml:space="preserve">) e o </w:t>
      </w:r>
      <w:r>
        <w:lastRenderedPageBreak/>
        <w:t xml:space="preserve">navegador funciona apenas como uma interface da aplicação (ACADEMIA DO CÓDIGO, 2016). Essas vantagens de aplicação </w:t>
      </w:r>
      <w:r w:rsidRPr="00513BA7">
        <w:rPr>
          <w:i/>
          <w:iCs/>
        </w:rPr>
        <w:t>web</w:t>
      </w:r>
      <w:r>
        <w:t xml:space="preserve"> foram vistas principalmente na disciplina Redes de Computadores e de Automação.</w:t>
      </w:r>
    </w:p>
    <w:p w14:paraId="68617621" w14:textId="77777777" w:rsidR="000D57EA" w:rsidRDefault="000D57EA" w:rsidP="000D57EA"/>
    <w:p w14:paraId="7DFDD150" w14:textId="77777777" w:rsidR="00BC775B" w:rsidRDefault="000D57EA" w:rsidP="000D57EA">
      <w:r>
        <w:t xml:space="preserve">Os </w:t>
      </w:r>
      <w:r w:rsidRPr="008E16D3">
        <w:rPr>
          <w:i/>
          <w:iCs/>
        </w:rPr>
        <w:t>frameworks</w:t>
      </w:r>
      <w:r>
        <w:t xml:space="preserve"> em desenvolvimento de </w:t>
      </w:r>
      <w:r w:rsidRPr="00FC4F5A">
        <w:rPr>
          <w:i/>
          <w:iCs/>
        </w:rPr>
        <w:t>software</w:t>
      </w:r>
      <w:r>
        <w:t xml:space="preserve"> são uma abstração, unindo códigos comuns entre vários projetos de </w:t>
      </w:r>
      <w:r w:rsidRPr="00FC4F5A">
        <w:rPr>
          <w:i/>
          <w:iCs/>
        </w:rPr>
        <w:t>software</w:t>
      </w:r>
      <w:r>
        <w:t xml:space="preserve"> e provendo uma funcionalidade genérica (WIKIPÉDIA, 2013).  Para o desenvolvimento desse </w:t>
      </w:r>
      <w:r w:rsidRPr="00FC4F5A">
        <w:rPr>
          <w:i/>
          <w:iCs/>
        </w:rPr>
        <w:t>software</w:t>
      </w:r>
      <w:r>
        <w:t xml:space="preserve"> será utilizada a </w:t>
      </w:r>
      <w:r w:rsidRPr="008E16D3">
        <w:rPr>
          <w:i/>
          <w:iCs/>
        </w:rPr>
        <w:t>framework</w:t>
      </w:r>
      <w:r>
        <w:t xml:space="preserve"> </w:t>
      </w:r>
      <w:proofErr w:type="spellStart"/>
      <w:r>
        <w:t>CakePHP</w:t>
      </w:r>
      <w:proofErr w:type="spellEnd"/>
      <w:r>
        <w:t xml:space="preserve"> (CAKEPHP, 2017), que torna a construção de aplicativos da </w:t>
      </w:r>
      <w:r w:rsidRPr="00513BA7">
        <w:rPr>
          <w:i/>
          <w:iCs/>
        </w:rPr>
        <w:t>web</w:t>
      </w:r>
      <w:r>
        <w:t xml:space="preserve"> mais simples, mais rápida e com menos código.</w:t>
      </w:r>
    </w:p>
    <w:p w14:paraId="0D53D789" w14:textId="77777777" w:rsidR="000D57EA" w:rsidRDefault="000D57EA" w:rsidP="000D57EA"/>
    <w:p w14:paraId="648064C8" w14:textId="77777777" w:rsidR="000D57EA" w:rsidRDefault="000D57EA" w:rsidP="000D57EA">
      <w:pPr>
        <w:pStyle w:val="Ttulo4"/>
      </w:pPr>
      <w:bookmarkStart w:id="14" w:name="_Toc26739811"/>
      <w:r>
        <w:t>HTML</w:t>
      </w:r>
      <w:bookmarkEnd w:id="14"/>
    </w:p>
    <w:p w14:paraId="2CA72779" w14:textId="77777777" w:rsidR="000D57EA" w:rsidRDefault="000D57EA" w:rsidP="000D57EA"/>
    <w:p w14:paraId="23A20621" w14:textId="0E615A25" w:rsidR="000D57EA" w:rsidRDefault="000D57EA" w:rsidP="000D57EA">
      <w:r>
        <w:t xml:space="preserve">HTML é uma linguagem de computador desenvolvida para permitir a criação de sites. Esses sites podem ser visualizados por qualquer pessoa conectada à </w:t>
      </w:r>
      <w:r w:rsidR="008E16D3">
        <w:t>i</w:t>
      </w:r>
      <w:r>
        <w:t>nternet (YOUR HTML SOURCE, 2014).</w:t>
      </w:r>
    </w:p>
    <w:p w14:paraId="19D1EA2C" w14:textId="77777777" w:rsidR="000D57EA" w:rsidRDefault="000D57EA" w:rsidP="000D57EA"/>
    <w:p w14:paraId="251146B8" w14:textId="77777777" w:rsidR="000D57EA" w:rsidRDefault="000D57EA" w:rsidP="000D57EA">
      <w:r>
        <w:t xml:space="preserve">O HTML consiste em uma série de códigos de acesso digitados em um arquivo de texto pelo autor do site - essas são as </w:t>
      </w:r>
      <w:proofErr w:type="spellStart"/>
      <w:r w:rsidRPr="006D0294">
        <w:rPr>
          <w:i/>
          <w:iCs/>
        </w:rPr>
        <w:t>tags</w:t>
      </w:r>
      <w:proofErr w:type="spellEnd"/>
      <w:r>
        <w:t xml:space="preserve">. O texto é salvo como um arquivo </w:t>
      </w:r>
      <w:r w:rsidR="006D0294">
        <w:t>HTML</w:t>
      </w:r>
      <w:r>
        <w:t xml:space="preserve"> e visualizado através de um navegador, como o </w:t>
      </w:r>
      <w:r w:rsidRPr="006D0294">
        <w:rPr>
          <w:i/>
          <w:iCs/>
        </w:rPr>
        <w:t>Internet Explorer</w:t>
      </w:r>
      <w:r>
        <w:t xml:space="preserve"> ou o </w:t>
      </w:r>
      <w:r w:rsidRPr="006D0294">
        <w:rPr>
          <w:i/>
          <w:iCs/>
        </w:rPr>
        <w:t>Google Chrome</w:t>
      </w:r>
      <w:r>
        <w:t xml:space="preserve">. Este navegador lê o arquivo e converte o texto em um formulário visível, esperando </w:t>
      </w:r>
      <w:proofErr w:type="spellStart"/>
      <w:r>
        <w:t>renderizar</w:t>
      </w:r>
      <w:proofErr w:type="spellEnd"/>
      <w:r>
        <w:t xml:space="preserve"> a página como o autor pretendia. Escrever seu próprio HTML implica usar </w:t>
      </w:r>
      <w:proofErr w:type="spellStart"/>
      <w:r w:rsidRPr="006D0294">
        <w:rPr>
          <w:i/>
          <w:iCs/>
        </w:rPr>
        <w:t>tags</w:t>
      </w:r>
      <w:proofErr w:type="spellEnd"/>
      <w:r>
        <w:t xml:space="preserve"> corretamente para criar sua visão (YOUR HTML SOURCE, 2014).</w:t>
      </w:r>
    </w:p>
    <w:p w14:paraId="22D2C52E" w14:textId="77777777" w:rsidR="000D57EA" w:rsidRDefault="000D57EA" w:rsidP="000D57EA"/>
    <w:p w14:paraId="0AE3425E" w14:textId="77777777" w:rsidR="006D0294" w:rsidRDefault="006D0294" w:rsidP="006D0294">
      <w:pPr>
        <w:pStyle w:val="Ttulo4"/>
      </w:pPr>
      <w:bookmarkStart w:id="15" w:name="_Toc26739812"/>
      <w:r>
        <w:t>PHP</w:t>
      </w:r>
      <w:bookmarkEnd w:id="15"/>
    </w:p>
    <w:p w14:paraId="4B75BCA8" w14:textId="77777777" w:rsidR="006D0294" w:rsidRDefault="006D0294" w:rsidP="006D0294"/>
    <w:p w14:paraId="7ED34ED2" w14:textId="77777777" w:rsidR="006D0294" w:rsidRDefault="006D0294" w:rsidP="006D0294">
      <w:r>
        <w:t xml:space="preserve">PHP significa </w:t>
      </w:r>
      <w:r w:rsidRPr="006D0294">
        <w:rPr>
          <w:i/>
          <w:iCs/>
        </w:rPr>
        <w:t xml:space="preserve">Hypertext </w:t>
      </w:r>
      <w:proofErr w:type="spellStart"/>
      <w:r w:rsidRPr="006D0294">
        <w:rPr>
          <w:i/>
          <w:iCs/>
        </w:rPr>
        <w:t>Preprocessor</w:t>
      </w:r>
      <w:proofErr w:type="spellEnd"/>
      <w:r>
        <w:t xml:space="preserve">. É uma linguagem de script de código aberto, do lado do servidor, usada para o desenvolvimento de aplicativos da </w:t>
      </w:r>
      <w:r w:rsidRPr="00513BA7">
        <w:rPr>
          <w:i/>
          <w:iCs/>
        </w:rPr>
        <w:t>web</w:t>
      </w:r>
      <w:r>
        <w:t>. Por linguagem de script, entendemos um programa baseado em script (linhas de código) escrito para a automação de tarefas (STUDY.COM, 2015).</w:t>
      </w:r>
    </w:p>
    <w:p w14:paraId="0B83CDAC" w14:textId="77777777" w:rsidR="006D0294" w:rsidRDefault="006D0294" w:rsidP="006D0294"/>
    <w:p w14:paraId="5A75EADE" w14:textId="77777777" w:rsidR="006D0294" w:rsidRDefault="006D0294" w:rsidP="006D0294">
      <w:r>
        <w:t xml:space="preserve">As páginas da </w:t>
      </w:r>
      <w:r w:rsidRPr="00513BA7">
        <w:rPr>
          <w:i/>
          <w:iCs/>
        </w:rPr>
        <w:t>web</w:t>
      </w:r>
      <w:r>
        <w:t xml:space="preserve"> podem ser projetadas usando HTML. Com o HTML, a execução do código é feita no navegador do usuário (lado do cliente). Por outro lado, com a linguagem de script do </w:t>
      </w:r>
      <w:r>
        <w:lastRenderedPageBreak/>
        <w:t xml:space="preserve">lado do servidor PHP, ela é executada no servidor antes de chegar ao navegador da </w:t>
      </w:r>
      <w:r w:rsidRPr="00513BA7">
        <w:rPr>
          <w:i/>
          <w:iCs/>
        </w:rPr>
        <w:t>web</w:t>
      </w:r>
      <w:r>
        <w:t xml:space="preserve"> do usuário (STUDY.COM, 2015).</w:t>
      </w:r>
    </w:p>
    <w:p w14:paraId="78C02701" w14:textId="77777777" w:rsidR="006D0294" w:rsidRDefault="006D0294" w:rsidP="006D0294"/>
    <w:p w14:paraId="7EA541D4" w14:textId="77777777" w:rsidR="006D0294" w:rsidRDefault="006D0294" w:rsidP="006D0294">
      <w:r>
        <w:t xml:space="preserve">O PHP pode ser incorporado em HTML e é adequado para o desenvolvimento da </w:t>
      </w:r>
      <w:r w:rsidRPr="00513BA7">
        <w:rPr>
          <w:i/>
          <w:iCs/>
        </w:rPr>
        <w:t>web</w:t>
      </w:r>
      <w:r>
        <w:t xml:space="preserve"> e a criação de páginas da </w:t>
      </w:r>
      <w:r w:rsidRPr="00513BA7">
        <w:rPr>
          <w:i/>
          <w:iCs/>
        </w:rPr>
        <w:t>web</w:t>
      </w:r>
      <w:r>
        <w:t xml:space="preserve"> dinâmicas para aplicativos da </w:t>
      </w:r>
      <w:r w:rsidRPr="00513BA7">
        <w:rPr>
          <w:i/>
          <w:iCs/>
        </w:rPr>
        <w:t>web</w:t>
      </w:r>
      <w:r>
        <w:t>, aplicativos de comércio eletrônico e aplicativos de banco de dados. É considerada uma linguagem amigável, com capacidade de se conectar facilmente ao MySQL, Oracle e outros bancos de dados (STUDY.COM, 2015).</w:t>
      </w:r>
    </w:p>
    <w:p w14:paraId="24DB5495" w14:textId="77777777" w:rsidR="006D0294" w:rsidRDefault="006D0294" w:rsidP="006D0294"/>
    <w:p w14:paraId="0D48A7A2" w14:textId="77777777" w:rsidR="006D0294" w:rsidRDefault="006D0294" w:rsidP="006D0294">
      <w:pPr>
        <w:pStyle w:val="Ttulo4"/>
      </w:pPr>
      <w:bookmarkStart w:id="16" w:name="_Toc26739813"/>
      <w:proofErr w:type="spellStart"/>
      <w:r>
        <w:t>JavaScript</w:t>
      </w:r>
      <w:bookmarkEnd w:id="16"/>
      <w:proofErr w:type="spellEnd"/>
    </w:p>
    <w:p w14:paraId="37539A9D" w14:textId="77777777" w:rsidR="006D0294" w:rsidRDefault="006D0294" w:rsidP="006D0294"/>
    <w:p w14:paraId="1D5F4BAF" w14:textId="0E7F7471" w:rsidR="006D0294" w:rsidRDefault="006D0294" w:rsidP="006D0294">
      <w:proofErr w:type="spellStart"/>
      <w:r>
        <w:t>JavaScript</w:t>
      </w:r>
      <w:proofErr w:type="spellEnd"/>
      <w:r>
        <w:t xml:space="preserve"> é uma das linguagens de programação mais populares do mundo. Geralmente, o </w:t>
      </w:r>
      <w:proofErr w:type="spellStart"/>
      <w:r>
        <w:t>JavaScript</w:t>
      </w:r>
      <w:proofErr w:type="spellEnd"/>
      <w:r>
        <w:t xml:space="preserve"> é mencionado como uma linguagem projetada principalmente para o desenvolvimento </w:t>
      </w:r>
      <w:r w:rsidRPr="00513BA7">
        <w:rPr>
          <w:i/>
          <w:iCs/>
        </w:rPr>
        <w:t>web</w:t>
      </w:r>
      <w:r>
        <w:t xml:space="preserve"> </w:t>
      </w:r>
      <w:r w:rsidRPr="006D0294">
        <w:rPr>
          <w:i/>
          <w:iCs/>
        </w:rPr>
        <w:t>front-</w:t>
      </w:r>
      <w:proofErr w:type="spellStart"/>
      <w:r w:rsidRPr="006D0294">
        <w:rPr>
          <w:i/>
          <w:iCs/>
        </w:rPr>
        <w:t>end</w:t>
      </w:r>
      <w:proofErr w:type="spellEnd"/>
      <w:r>
        <w:t xml:space="preserve"> (QUORA, 201</w:t>
      </w:r>
      <w:r w:rsidR="00277418">
        <w:t>8</w:t>
      </w:r>
      <w:r>
        <w:t>).</w:t>
      </w:r>
    </w:p>
    <w:p w14:paraId="6BE73976" w14:textId="77777777" w:rsidR="006D0294" w:rsidRDefault="006D0294" w:rsidP="006D0294"/>
    <w:p w14:paraId="2094493F" w14:textId="613C9F80" w:rsidR="006D0294" w:rsidRDefault="006D0294" w:rsidP="006D0294">
      <w:r>
        <w:t xml:space="preserve">Existem vários lugares diferentes onde o </w:t>
      </w:r>
      <w:proofErr w:type="spellStart"/>
      <w:r>
        <w:t>JavaScript</w:t>
      </w:r>
      <w:proofErr w:type="spellEnd"/>
      <w:r>
        <w:t xml:space="preserve"> pode ser usado, mas o local mais comum para usá-lo é em uma página da </w:t>
      </w:r>
      <w:r w:rsidRPr="00513BA7">
        <w:rPr>
          <w:i/>
          <w:iCs/>
        </w:rPr>
        <w:t>web</w:t>
      </w:r>
      <w:r>
        <w:t xml:space="preserve">. De fato, para a maioria das pessoas que usa </w:t>
      </w:r>
      <w:proofErr w:type="spellStart"/>
      <w:r>
        <w:t>JavaScript</w:t>
      </w:r>
      <w:proofErr w:type="spellEnd"/>
      <w:r>
        <w:t xml:space="preserve">, em uma página da </w:t>
      </w:r>
      <w:r w:rsidRPr="00513BA7">
        <w:rPr>
          <w:i/>
          <w:iCs/>
        </w:rPr>
        <w:t>web</w:t>
      </w:r>
      <w:r>
        <w:t xml:space="preserve"> é o único local onde elas o usam (QUORA, 201</w:t>
      </w:r>
      <w:r w:rsidR="00277418">
        <w:t>8</w:t>
      </w:r>
      <w:r>
        <w:t>).</w:t>
      </w:r>
    </w:p>
    <w:p w14:paraId="73CAC695" w14:textId="77777777" w:rsidR="006D0294" w:rsidRDefault="006D0294" w:rsidP="006D0294"/>
    <w:p w14:paraId="45313405" w14:textId="71B1FCBB" w:rsidR="006D0294" w:rsidRPr="006D0294" w:rsidRDefault="006D0294" w:rsidP="006D0294">
      <w:proofErr w:type="spellStart"/>
      <w:r>
        <w:t>JavaScript</w:t>
      </w:r>
      <w:proofErr w:type="spellEnd"/>
      <w:r>
        <w:t xml:space="preserve"> é uma linguagem de script de cliente usada para criar páginas da </w:t>
      </w:r>
      <w:r w:rsidRPr="00513BA7">
        <w:rPr>
          <w:i/>
          <w:iCs/>
        </w:rPr>
        <w:t>web</w:t>
      </w:r>
      <w:r>
        <w:t xml:space="preserve">. É usado quando uma página da </w:t>
      </w:r>
      <w:r w:rsidRPr="00513BA7">
        <w:rPr>
          <w:i/>
          <w:iCs/>
        </w:rPr>
        <w:t>web</w:t>
      </w:r>
      <w:r>
        <w:t xml:space="preserve"> deve ser dinâmica e adicionar efeitos especiais em páginas como </w:t>
      </w:r>
      <w:proofErr w:type="spellStart"/>
      <w:r w:rsidRPr="006D0294">
        <w:rPr>
          <w:i/>
          <w:iCs/>
        </w:rPr>
        <w:t>rollover</w:t>
      </w:r>
      <w:proofErr w:type="spellEnd"/>
      <w:r>
        <w:t xml:space="preserve">, </w:t>
      </w:r>
      <w:proofErr w:type="spellStart"/>
      <w:r w:rsidRPr="006D0294">
        <w:rPr>
          <w:i/>
          <w:iCs/>
        </w:rPr>
        <w:t>rollout</w:t>
      </w:r>
      <w:proofErr w:type="spellEnd"/>
      <w:r>
        <w:t xml:space="preserve"> e muitos tipos de gráficos. É usado principalmente por todos os sites para fins de validação (QUORA, 201</w:t>
      </w:r>
      <w:r w:rsidR="00277418">
        <w:t>8</w:t>
      </w:r>
      <w:r>
        <w:t>).</w:t>
      </w:r>
    </w:p>
    <w:p w14:paraId="0BA58141" w14:textId="77777777" w:rsidR="00BC775B" w:rsidRDefault="00BC775B" w:rsidP="00CC0D82">
      <w:pPr>
        <w:pStyle w:val="Ttulo3"/>
      </w:pPr>
      <w:bookmarkStart w:id="17" w:name="_Toc26739814"/>
      <w:r w:rsidRPr="00BC775B">
        <w:t>Banco de Dados</w:t>
      </w:r>
      <w:bookmarkEnd w:id="17"/>
    </w:p>
    <w:p w14:paraId="675C617E" w14:textId="77777777" w:rsidR="006D0294" w:rsidRDefault="006D0294" w:rsidP="006D0294">
      <w:r>
        <w:t>Um banco de dados é uma coleção de dados inter-relacionados, representando informações sobre um domínio específico, ou seja, sempre que for possível agrupar informações que se relacionam e tratam de um mesmo assunto, pode-se dizer que tenho um banco de dados (DEVMEDIA, 2014). Como exemplo de banco de dados pode-se citar um sistema de bibliotecas, uma agenda telefônica, um cadastro de clientes, dentre outros.</w:t>
      </w:r>
    </w:p>
    <w:p w14:paraId="5E151888" w14:textId="77777777" w:rsidR="006D0294" w:rsidRDefault="006D0294" w:rsidP="006D0294"/>
    <w:p w14:paraId="6A5AF99D" w14:textId="77777777" w:rsidR="006D0294" w:rsidRDefault="006D0294" w:rsidP="006D0294">
      <w:r>
        <w:t xml:space="preserve">Um sistema de gerenciamento de banco de dados (SGBD) é um </w:t>
      </w:r>
      <w:r w:rsidRPr="00FC4F5A">
        <w:rPr>
          <w:i/>
          <w:iCs/>
        </w:rPr>
        <w:t>software</w:t>
      </w:r>
      <w:r>
        <w:t xml:space="preserve"> que possui recursos capazes de manipular as informações do banco de dados e interagir com o usuário. Existem </w:t>
      </w:r>
      <w:r>
        <w:lastRenderedPageBreak/>
        <w:t xml:space="preserve">vários </w:t>
      </w:r>
      <w:proofErr w:type="spellStart"/>
      <w:r>
        <w:t>SGBDs</w:t>
      </w:r>
      <w:proofErr w:type="spellEnd"/>
      <w:r>
        <w:t xml:space="preserve"> no mercado, como Oracle, SQL Server, DB2, PostgreSQL, MySQL, o próprio Access ou </w:t>
      </w:r>
      <w:proofErr w:type="spellStart"/>
      <w:r>
        <w:t>Paradox</w:t>
      </w:r>
      <w:proofErr w:type="spellEnd"/>
      <w:r>
        <w:t>, entre outros (DEVMEDIA, 2014).</w:t>
      </w:r>
    </w:p>
    <w:p w14:paraId="3F26DE91" w14:textId="77777777" w:rsidR="006D0294" w:rsidRDefault="006D0294" w:rsidP="006D0294"/>
    <w:p w14:paraId="5135350B" w14:textId="77777777" w:rsidR="006D0294" w:rsidRDefault="006D0294" w:rsidP="006D0294">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14:paraId="0140D512" w14:textId="77777777" w:rsidR="006D0294" w:rsidRDefault="006D0294" w:rsidP="006D0294"/>
    <w:p w14:paraId="2F3AC07F" w14:textId="77777777" w:rsidR="006D0294" w:rsidRDefault="006D0294" w:rsidP="006D0294">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14:paraId="7BF7A160" w14:textId="77777777" w:rsidR="006D0294" w:rsidRDefault="006D0294" w:rsidP="006D0294"/>
    <w:p w14:paraId="65F6D207" w14:textId="77777777" w:rsidR="006D0294" w:rsidRDefault="006D0294" w:rsidP="006D0294">
      <w:r>
        <w:t>Para realizar consultas, inserir, editar e vincular dados armazenados no banco de dados, é usada uma linguagem baseada em consultas estruturadas chamada SQL (</w:t>
      </w:r>
      <w:proofErr w:type="spellStart"/>
      <w:r w:rsidRPr="006D0294">
        <w:rPr>
          <w:i/>
          <w:iCs/>
        </w:rPr>
        <w:t>Structured</w:t>
      </w:r>
      <w:proofErr w:type="spellEnd"/>
      <w:r w:rsidRPr="006D0294">
        <w:rPr>
          <w:i/>
          <w:iCs/>
        </w:rPr>
        <w:t xml:space="preserve"> Query </w:t>
      </w:r>
      <w:proofErr w:type="spellStart"/>
      <w:r w:rsidRPr="006D0294">
        <w:rPr>
          <w:i/>
          <w:iCs/>
        </w:rPr>
        <w:t>Language</w:t>
      </w:r>
      <w:proofErr w:type="spellEnd"/>
      <w:r>
        <w:t>) (DEVMEDIA, 2014).</w:t>
      </w:r>
    </w:p>
    <w:p w14:paraId="48E43939" w14:textId="77777777" w:rsidR="006D0294" w:rsidRDefault="006D0294" w:rsidP="006D0294"/>
    <w:p w14:paraId="76742203" w14:textId="77777777" w:rsidR="006D0294" w:rsidRPr="006D0294" w:rsidRDefault="006D0294" w:rsidP="006D0294">
      <w: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sidRPr="00513BA7">
        <w:rPr>
          <w:i/>
          <w:iCs/>
        </w:rPr>
        <w:t>web</w:t>
      </w:r>
      <w:r>
        <w:t xml:space="preserve"> (TECHTUDO, 2018).</w:t>
      </w:r>
    </w:p>
    <w:p w14:paraId="6049B2EA" w14:textId="77777777" w:rsidR="00BC775B" w:rsidRDefault="00BC775B" w:rsidP="00CC0D82">
      <w:pPr>
        <w:pStyle w:val="Ttulo3"/>
      </w:pPr>
      <w:bookmarkStart w:id="18" w:name="_Toc26739815"/>
      <w:r w:rsidRPr="00BC775B">
        <w:t>Sistema Embarcado</w:t>
      </w:r>
      <w:bookmarkEnd w:id="18"/>
    </w:p>
    <w:p w14:paraId="0661B585" w14:textId="77777777" w:rsidR="006D0294" w:rsidRDefault="006D0294" w:rsidP="006D0294">
      <w:r>
        <w:t>O sistema embarcado, também chamado de sistema embutido, é um sistema microprocessado em que um computador está anexado ao sistema que ele controla. Um sistema embarcado pode realizar um conjunto de tarefas que foram pré-definidas. O sistema é usado para tarefas específicas, e assim, através de engenharia é possível otimizar um determinado produto e diminuir o tamanho, bem como os recursos computacionais e o seu valor final (OFICINA DA NET, 2017).</w:t>
      </w:r>
    </w:p>
    <w:p w14:paraId="6D7D621E" w14:textId="77777777" w:rsidR="006D0294" w:rsidRDefault="006D0294" w:rsidP="006D0294"/>
    <w:p w14:paraId="7E29F894" w14:textId="77777777" w:rsidR="006D0294" w:rsidRDefault="006D0294" w:rsidP="006D0294">
      <w:r>
        <w:t xml:space="preserve">Os sistemas embarcados estão por toda a nossa volta, e por essa razão, não se dá conta de sua capacidade computacional, já que está tão envolvido com tais mecanismos (OFICINA DA </w:t>
      </w:r>
      <w:r>
        <w:lastRenderedPageBreak/>
        <w:t>NET, 2017).  Há uma grande variedade de processadores disponíveis no mercado, o que leva ao desenvolvimento de vários sistemas.</w:t>
      </w:r>
    </w:p>
    <w:p w14:paraId="2B324452" w14:textId="77777777" w:rsidR="006D0294" w:rsidRDefault="006D0294" w:rsidP="006D0294"/>
    <w:p w14:paraId="4273CFB0" w14:textId="77777777" w:rsidR="006D0294" w:rsidRDefault="006D0294" w:rsidP="006D0294">
      <w:r>
        <w:t xml:space="preserve">Há muitas restrições em sistemas embarcados comparando com os computadores convencionais. Entre eles,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design do </w:t>
      </w:r>
      <w:r w:rsidRPr="00FC4F5A">
        <w:rPr>
          <w:i/>
          <w:iCs/>
        </w:rPr>
        <w:t>software</w:t>
      </w:r>
      <w:r>
        <w:t xml:space="preserve">. Deve ter um </w:t>
      </w:r>
      <w:r w:rsidRPr="00FC4F5A">
        <w:rPr>
          <w:i/>
          <w:iCs/>
        </w:rPr>
        <w:t>software</w:t>
      </w:r>
      <w:r>
        <w:t xml:space="preserve"> eficaz para que seu sistema não enfrente problemas. Outra restrição que pode ser citada é a da execução. Isso é relevante porque vários aplicativos devem ser executados em um momento muito específico.</w:t>
      </w:r>
    </w:p>
    <w:p w14:paraId="6FF35ADE" w14:textId="77777777" w:rsidR="006D0294" w:rsidRDefault="006D0294" w:rsidP="006D0294"/>
    <w:p w14:paraId="65F1DEDF" w14:textId="77777777" w:rsidR="006D0294" w:rsidRDefault="006D0294" w:rsidP="006D0294">
      <w:r>
        <w:t xml:space="preserve">O sistema embarcado é dedicado a uma única finalidade, ou um pequeno conjunto de propósitos (COMPUTADOR PORTUGUÊS, 2017). Ele é dependente da sua aplicação. </w:t>
      </w:r>
    </w:p>
    <w:p w14:paraId="0B000454" w14:textId="77777777" w:rsidR="006D0294" w:rsidRDefault="006D0294" w:rsidP="006D0294"/>
    <w:p w14:paraId="1AB2D2E6" w14:textId="77777777" w:rsidR="006D0294" w:rsidRDefault="006D0294" w:rsidP="006D0294">
      <w:r>
        <w:t>Sistemas Embarcados foi abordado nas disciplinas como Sistemas Embarcados, Eletrônica Básica 1 e 2. Será utilizado este conceito para desenvolver o sistema que irá informar a localização do equipamento (RTLS) e também uma proposta que irá permitir o usuário retire/devolva o equipamento sem intermédio de um funcionário.</w:t>
      </w:r>
    </w:p>
    <w:p w14:paraId="595186DD" w14:textId="77777777" w:rsidR="00665A59" w:rsidRDefault="00665A59" w:rsidP="006D0294"/>
    <w:p w14:paraId="27AFA6CD" w14:textId="77777777" w:rsidR="00665A59" w:rsidRDefault="00665A59" w:rsidP="00CC0D82">
      <w:pPr>
        <w:pStyle w:val="Ttulo3"/>
      </w:pPr>
      <w:bookmarkStart w:id="19" w:name="_Toc26739816"/>
      <w:r>
        <w:t>Código de Barras</w:t>
      </w:r>
      <w:bookmarkEnd w:id="19"/>
    </w:p>
    <w:p w14:paraId="189ECA23" w14:textId="77777777" w:rsidR="00665A59" w:rsidRDefault="00665A59" w:rsidP="00665A59">
      <w: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scanners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sidRPr="00FC4F5A">
        <w:rPr>
          <w:i/>
          <w:iCs/>
        </w:rPr>
        <w:t>software</w:t>
      </w:r>
      <w:r>
        <w:t xml:space="preserve"> aplicativo em dispositivos móveis com câmeras embutidas, como smartphones (ELECTRONIC IMAGING, 2016).</w:t>
      </w:r>
    </w:p>
    <w:p w14:paraId="1EBD5504" w14:textId="77777777" w:rsidR="00665A59" w:rsidRDefault="00665A59" w:rsidP="00665A59"/>
    <w:p w14:paraId="60734C0C" w14:textId="77777777" w:rsidR="00665A59" w:rsidRPr="00665A59" w:rsidRDefault="00665A59" w:rsidP="00665A59">
      <w:r>
        <w:t>A seguir, serão apresentados os tipos de códigos de barras atualmente disponíveis:</w:t>
      </w:r>
    </w:p>
    <w:p w14:paraId="42396125" w14:textId="77777777" w:rsidR="00665A59" w:rsidRDefault="00665A59" w:rsidP="00665A59">
      <w:pPr>
        <w:pStyle w:val="Ttulo4"/>
      </w:pPr>
      <w:bookmarkStart w:id="20" w:name="_Toc26739817"/>
      <w:proofErr w:type="spellStart"/>
      <w:r w:rsidRPr="009B26E4">
        <w:rPr>
          <w:i/>
          <w:iCs/>
        </w:rPr>
        <w:lastRenderedPageBreak/>
        <w:t>Code</w:t>
      </w:r>
      <w:proofErr w:type="spellEnd"/>
      <w:r>
        <w:t xml:space="preserve"> 39</w:t>
      </w:r>
      <w:bookmarkEnd w:id="20"/>
    </w:p>
    <w:p w14:paraId="2E509ACA" w14:textId="77777777" w:rsidR="009052F5" w:rsidRPr="009052F5" w:rsidRDefault="009052F5" w:rsidP="009052F5"/>
    <w:p w14:paraId="654F02C2" w14:textId="77777777" w:rsidR="0080312A" w:rsidRDefault="0080312A" w:rsidP="0080312A">
      <w:r>
        <w:t xml:space="preserve">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Se o espaço é uma preocupação, o Código 128 seria uma escolha melhor a considerar (ELECTRONIC IMAGING, 2016). </w:t>
      </w:r>
    </w:p>
    <w:p w14:paraId="2329C257" w14:textId="77777777" w:rsidR="0080312A" w:rsidRDefault="0080312A" w:rsidP="0080312A"/>
    <w:p w14:paraId="141152BC" w14:textId="77777777" w:rsidR="00665A59" w:rsidRDefault="0080312A" w:rsidP="0080312A">
      <w:r>
        <w:t xml:space="preserve">A Figura 3 mostra um exemplo de código de barras do tipo </w:t>
      </w:r>
      <w:proofErr w:type="spellStart"/>
      <w:r w:rsidRPr="0080312A">
        <w:rPr>
          <w:i/>
          <w:iCs/>
        </w:rPr>
        <w:t>Code</w:t>
      </w:r>
      <w:proofErr w:type="spellEnd"/>
      <w:r w:rsidRPr="0080312A">
        <w:rPr>
          <w:i/>
          <w:iCs/>
        </w:rPr>
        <w:t xml:space="preserve"> 39</w:t>
      </w:r>
      <w:r>
        <w:t>.</w:t>
      </w:r>
    </w:p>
    <w:p w14:paraId="779FA294" w14:textId="77777777" w:rsidR="00665A59" w:rsidRDefault="00665A59" w:rsidP="00665A59"/>
    <w:p w14:paraId="422CEF04" w14:textId="6CCE008B" w:rsidR="00B31B88" w:rsidRPr="009052F5" w:rsidRDefault="00B31B88" w:rsidP="00B31B88">
      <w:pPr>
        <w:pStyle w:val="Legenda"/>
        <w:ind w:left="1980"/>
        <w:rPr>
          <w:i/>
          <w:iCs/>
        </w:rPr>
      </w:pPr>
      <w:bookmarkStart w:id="21" w:name="_Toc26739620"/>
      <w:r>
        <w:t xml:space="preserve">Figura </w:t>
      </w:r>
      <w:r w:rsidR="004C49B2">
        <w:fldChar w:fldCharType="begin"/>
      </w:r>
      <w:r w:rsidR="004C49B2">
        <w:instrText xml:space="preserve"> SEQ Figura \* ARABIC </w:instrText>
      </w:r>
      <w:r w:rsidR="004C49B2">
        <w:fldChar w:fldCharType="separate"/>
      </w:r>
      <w:r w:rsidR="00076038">
        <w:rPr>
          <w:noProof/>
        </w:rPr>
        <w:t>3</w:t>
      </w:r>
      <w:r w:rsidR="004C49B2">
        <w:rPr>
          <w:noProof/>
        </w:rPr>
        <w:fldChar w:fldCharType="end"/>
      </w:r>
      <w:r>
        <w:t xml:space="preserve"> – </w:t>
      </w:r>
      <w:r w:rsidR="009052F5" w:rsidRPr="009052F5">
        <w:t xml:space="preserve">Código de barras do tipo </w:t>
      </w:r>
      <w:proofErr w:type="spellStart"/>
      <w:r w:rsidR="009052F5" w:rsidRPr="009052F5">
        <w:rPr>
          <w:i/>
          <w:iCs/>
        </w:rPr>
        <w:t>Code</w:t>
      </w:r>
      <w:proofErr w:type="spellEnd"/>
      <w:r w:rsidR="009052F5" w:rsidRPr="009052F5">
        <w:rPr>
          <w:i/>
          <w:iCs/>
        </w:rPr>
        <w:t xml:space="preserve"> 39</w:t>
      </w:r>
      <w:bookmarkEnd w:id="21"/>
    </w:p>
    <w:p w14:paraId="50DA51FB" w14:textId="77777777" w:rsidR="00B31B88" w:rsidRDefault="00B31B88" w:rsidP="00B31B88">
      <w:pPr>
        <w:pStyle w:val="Corpodetexto"/>
        <w:spacing w:line="240" w:lineRule="auto"/>
        <w:ind w:left="1980"/>
      </w:pPr>
      <w:r>
        <w:rPr>
          <w:noProof/>
          <w:color w:val="000000"/>
          <w:bdr w:val="none" w:sz="0" w:space="0" w:color="auto" w:frame="1"/>
        </w:rPr>
        <w:drawing>
          <wp:inline distT="0" distB="0" distL="0" distR="0" wp14:anchorId="11A9944D" wp14:editId="31AB1442">
            <wp:extent cx="2371090" cy="99949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090" cy="999490"/>
                    </a:xfrm>
                    <a:prstGeom prst="rect">
                      <a:avLst/>
                    </a:prstGeom>
                    <a:noFill/>
                    <a:ln>
                      <a:noFill/>
                    </a:ln>
                  </pic:spPr>
                </pic:pic>
              </a:graphicData>
            </a:graphic>
          </wp:inline>
        </w:drawing>
      </w:r>
    </w:p>
    <w:p w14:paraId="6287E8BE" w14:textId="77777777" w:rsidR="00B31B88" w:rsidRPr="00FE0F3F" w:rsidRDefault="00B31B88" w:rsidP="00B31B88">
      <w:pPr>
        <w:spacing w:before="120" w:line="240" w:lineRule="auto"/>
        <w:ind w:left="1987"/>
        <w:rPr>
          <w:sz w:val="18"/>
          <w:szCs w:val="18"/>
        </w:rPr>
      </w:pPr>
      <w:r w:rsidRPr="00FE0F3F">
        <w:rPr>
          <w:sz w:val="18"/>
          <w:szCs w:val="18"/>
        </w:rPr>
        <w:t xml:space="preserve">Fonte: </w:t>
      </w:r>
      <w:r>
        <w:rPr>
          <w:sz w:val="18"/>
          <w:szCs w:val="18"/>
        </w:rPr>
        <w:t xml:space="preserve">Eletronic </w:t>
      </w:r>
      <w:proofErr w:type="spellStart"/>
      <w:r>
        <w:rPr>
          <w:sz w:val="18"/>
          <w:szCs w:val="18"/>
        </w:rPr>
        <w:t>Imaging</w:t>
      </w:r>
      <w:proofErr w:type="spellEnd"/>
      <w:r w:rsidRPr="00FE0F3F">
        <w:rPr>
          <w:sz w:val="18"/>
          <w:szCs w:val="18"/>
        </w:rPr>
        <w:t xml:space="preserve"> (20</w:t>
      </w:r>
      <w:r>
        <w:rPr>
          <w:sz w:val="18"/>
          <w:szCs w:val="18"/>
        </w:rPr>
        <w:t>16</w:t>
      </w:r>
      <w:r w:rsidRPr="00FE0F3F">
        <w:rPr>
          <w:sz w:val="18"/>
          <w:szCs w:val="18"/>
        </w:rPr>
        <w:t>).</w:t>
      </w:r>
    </w:p>
    <w:p w14:paraId="12F8A3B5" w14:textId="77777777" w:rsidR="0080312A" w:rsidRPr="00665A59" w:rsidRDefault="0080312A" w:rsidP="00665A59"/>
    <w:p w14:paraId="67AD12B2" w14:textId="77777777" w:rsidR="00665A59" w:rsidRPr="00665A59" w:rsidRDefault="00665A59" w:rsidP="00665A59"/>
    <w:p w14:paraId="75B31C7D" w14:textId="77777777" w:rsidR="00665A59" w:rsidRDefault="00665A59" w:rsidP="00665A59">
      <w:pPr>
        <w:pStyle w:val="Ttulo4"/>
      </w:pPr>
      <w:bookmarkStart w:id="22" w:name="_Toc26739818"/>
      <w:proofErr w:type="spellStart"/>
      <w:r w:rsidRPr="009B26E4">
        <w:rPr>
          <w:i/>
          <w:iCs/>
        </w:rPr>
        <w:t>Code</w:t>
      </w:r>
      <w:proofErr w:type="spellEnd"/>
      <w:r>
        <w:t xml:space="preserve"> 128</w:t>
      </w:r>
      <w:bookmarkEnd w:id="22"/>
    </w:p>
    <w:p w14:paraId="7358E1D7" w14:textId="77777777" w:rsidR="009052F5" w:rsidRPr="009052F5" w:rsidRDefault="009052F5" w:rsidP="009052F5"/>
    <w:p w14:paraId="33DCEDD1" w14:textId="77777777" w:rsidR="009052F5" w:rsidRDefault="009052F5" w:rsidP="009052F5">
      <w:r>
        <w:t xml:space="preserve">Derivado do conjunto de caracteres ASCII 128 (0-9, </w:t>
      </w:r>
      <w:proofErr w:type="spellStart"/>
      <w:r>
        <w:t>a-z</w:t>
      </w:r>
      <w:proofErr w:type="spellEnd"/>
      <w:r>
        <w:t xml:space="preserve">, A-Z e alguns caracteres especiais), esse código de barras compacto é amplamente utilizado em aplicativos de embalagem e transporte em todo o mundo (ELECTRONIC IMAGING, 2016). O </w:t>
      </w:r>
      <w:proofErr w:type="spellStart"/>
      <w:r w:rsidRPr="009052F5">
        <w:rPr>
          <w:i/>
          <w:iCs/>
        </w:rPr>
        <w:t>Code</w:t>
      </w:r>
      <w:proofErr w:type="spellEnd"/>
      <w:r w:rsidRPr="009052F5">
        <w:rPr>
          <w:i/>
          <w:iCs/>
        </w:rPr>
        <w:t xml:space="preserve"> 128</w:t>
      </w:r>
      <w:r>
        <w:t xml:space="preserve"> possui uma configuração de comutação automática que permite aos usuários otimizar o tamanho do código de barras (ELECTRONIC IMAGING, 2016).</w:t>
      </w:r>
    </w:p>
    <w:p w14:paraId="3D9C3661" w14:textId="77777777" w:rsidR="009052F5" w:rsidRDefault="009052F5" w:rsidP="009052F5"/>
    <w:p w14:paraId="2CDEFDB5" w14:textId="77777777" w:rsidR="00665A59" w:rsidRDefault="009052F5" w:rsidP="009052F5">
      <w:r>
        <w:t xml:space="preserve">A Figura 4 mostra um exemplo de código de barras do tipo </w:t>
      </w:r>
      <w:proofErr w:type="spellStart"/>
      <w:r w:rsidRPr="009052F5">
        <w:rPr>
          <w:i/>
          <w:iCs/>
        </w:rPr>
        <w:t>Code</w:t>
      </w:r>
      <w:proofErr w:type="spellEnd"/>
      <w:r>
        <w:t xml:space="preserve"> 128.</w:t>
      </w:r>
    </w:p>
    <w:p w14:paraId="01B7D3C3" w14:textId="77777777" w:rsidR="009052F5" w:rsidRDefault="009052F5" w:rsidP="009052F5"/>
    <w:p w14:paraId="04438C80" w14:textId="4DB9699A" w:rsidR="009052F5" w:rsidRDefault="009052F5" w:rsidP="009052F5">
      <w:pPr>
        <w:pStyle w:val="Legenda"/>
        <w:ind w:left="1980"/>
      </w:pPr>
      <w:bookmarkStart w:id="23" w:name="_Toc26739621"/>
      <w:r>
        <w:t xml:space="preserve">Figura </w:t>
      </w:r>
      <w:r w:rsidR="004C49B2">
        <w:fldChar w:fldCharType="begin"/>
      </w:r>
      <w:r w:rsidR="004C49B2">
        <w:instrText xml:space="preserve"> SEQ Figura \* ARABIC </w:instrText>
      </w:r>
      <w:r w:rsidR="004C49B2">
        <w:fldChar w:fldCharType="separate"/>
      </w:r>
      <w:r w:rsidR="00076038">
        <w:rPr>
          <w:noProof/>
        </w:rPr>
        <w:t>4</w:t>
      </w:r>
      <w:r w:rsidR="004C49B2">
        <w:rPr>
          <w:noProof/>
        </w:rPr>
        <w:fldChar w:fldCharType="end"/>
      </w:r>
      <w:r>
        <w:t xml:space="preserve"> – </w:t>
      </w:r>
      <w:r w:rsidRPr="009052F5">
        <w:t xml:space="preserve">Código de barras do tipo </w:t>
      </w:r>
      <w:proofErr w:type="spellStart"/>
      <w:r w:rsidRPr="009052F5">
        <w:rPr>
          <w:i/>
          <w:iCs/>
        </w:rPr>
        <w:t>Code</w:t>
      </w:r>
      <w:proofErr w:type="spellEnd"/>
      <w:r w:rsidRPr="009052F5">
        <w:t xml:space="preserve"> 128</w:t>
      </w:r>
      <w:bookmarkEnd w:id="23"/>
    </w:p>
    <w:p w14:paraId="2E71C7DF" w14:textId="77777777" w:rsidR="009052F5" w:rsidRDefault="000C6E3D" w:rsidP="009052F5">
      <w:pPr>
        <w:pStyle w:val="Corpodetexto"/>
        <w:spacing w:line="240" w:lineRule="auto"/>
        <w:ind w:left="1980"/>
      </w:pPr>
      <w:r>
        <w:rPr>
          <w:noProof/>
        </w:rPr>
        <w:drawing>
          <wp:inline distT="0" distB="0" distL="0" distR="0" wp14:anchorId="0B34E9FE" wp14:editId="080169BA">
            <wp:extent cx="1647825" cy="925195"/>
            <wp:effectExtent l="0" t="0" r="9525" b="8255"/>
            <wp:docPr id="56"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 128 Barcod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925195"/>
                    </a:xfrm>
                    <a:prstGeom prst="rect">
                      <a:avLst/>
                    </a:prstGeom>
                    <a:noFill/>
                    <a:ln>
                      <a:noFill/>
                    </a:ln>
                  </pic:spPr>
                </pic:pic>
              </a:graphicData>
            </a:graphic>
          </wp:inline>
        </w:drawing>
      </w:r>
    </w:p>
    <w:p w14:paraId="5E0D776A" w14:textId="77777777" w:rsidR="009052F5" w:rsidRPr="00FE0F3F" w:rsidRDefault="009052F5" w:rsidP="009052F5">
      <w:pPr>
        <w:spacing w:before="120" w:line="240" w:lineRule="auto"/>
        <w:ind w:left="1987"/>
        <w:rPr>
          <w:sz w:val="18"/>
          <w:szCs w:val="18"/>
        </w:rPr>
      </w:pPr>
      <w:r w:rsidRPr="00FE0F3F">
        <w:rPr>
          <w:sz w:val="18"/>
          <w:szCs w:val="18"/>
        </w:rPr>
        <w:lastRenderedPageBreak/>
        <w:t xml:space="preserve">Fonte: </w:t>
      </w:r>
      <w:r>
        <w:rPr>
          <w:sz w:val="18"/>
          <w:szCs w:val="18"/>
        </w:rPr>
        <w:t xml:space="preserve">Eletronic </w:t>
      </w:r>
      <w:proofErr w:type="spellStart"/>
      <w:r>
        <w:rPr>
          <w:sz w:val="18"/>
          <w:szCs w:val="18"/>
        </w:rPr>
        <w:t>Imaging</w:t>
      </w:r>
      <w:proofErr w:type="spellEnd"/>
      <w:r w:rsidRPr="00FE0F3F">
        <w:rPr>
          <w:sz w:val="18"/>
          <w:szCs w:val="18"/>
        </w:rPr>
        <w:t xml:space="preserve"> (20</w:t>
      </w:r>
      <w:r>
        <w:rPr>
          <w:sz w:val="18"/>
          <w:szCs w:val="18"/>
        </w:rPr>
        <w:t>16</w:t>
      </w:r>
      <w:r w:rsidRPr="00FE0F3F">
        <w:rPr>
          <w:sz w:val="18"/>
          <w:szCs w:val="18"/>
        </w:rPr>
        <w:t>).</w:t>
      </w:r>
    </w:p>
    <w:p w14:paraId="45AAFE0E" w14:textId="77777777" w:rsidR="009052F5" w:rsidRPr="00665A59" w:rsidRDefault="009052F5" w:rsidP="009052F5"/>
    <w:p w14:paraId="4BE12777" w14:textId="77777777" w:rsidR="009052F5" w:rsidRDefault="009052F5" w:rsidP="009052F5"/>
    <w:p w14:paraId="17B3EBE8" w14:textId="77777777" w:rsidR="00665A59" w:rsidRPr="00665A59" w:rsidRDefault="00665A59" w:rsidP="00665A59">
      <w:pPr>
        <w:pStyle w:val="Ttulo4"/>
        <w:rPr>
          <w:i/>
          <w:iCs/>
          <w:color w:val="000000"/>
        </w:rPr>
      </w:pPr>
      <w:bookmarkStart w:id="24" w:name="_Toc26739819"/>
      <w:proofErr w:type="spellStart"/>
      <w:r w:rsidRPr="00665A59">
        <w:rPr>
          <w:i/>
          <w:iCs/>
          <w:color w:val="000000"/>
        </w:rPr>
        <w:t>Interleaved</w:t>
      </w:r>
      <w:proofErr w:type="spellEnd"/>
      <w:r w:rsidRPr="00665A59">
        <w:rPr>
          <w:i/>
          <w:iCs/>
          <w:color w:val="000000"/>
        </w:rPr>
        <w:t xml:space="preserve"> 2 </w:t>
      </w:r>
      <w:proofErr w:type="spellStart"/>
      <w:r w:rsidRPr="00665A59">
        <w:rPr>
          <w:i/>
          <w:iCs/>
          <w:color w:val="000000"/>
        </w:rPr>
        <w:t>of</w:t>
      </w:r>
      <w:proofErr w:type="spellEnd"/>
      <w:r w:rsidRPr="00665A59">
        <w:rPr>
          <w:i/>
          <w:iCs/>
          <w:color w:val="000000"/>
        </w:rPr>
        <w:t xml:space="preserve"> 5</w:t>
      </w:r>
      <w:bookmarkEnd w:id="24"/>
    </w:p>
    <w:p w14:paraId="6C6DD76E" w14:textId="77777777" w:rsidR="00665A59" w:rsidRDefault="00665A59" w:rsidP="00665A59"/>
    <w:p w14:paraId="4CEE80FC" w14:textId="77777777" w:rsidR="009052F5" w:rsidRDefault="009052F5" w:rsidP="009052F5">
      <w:r>
        <w:t>Comumente encontrado em armazém, distribuição e fabricação, o Código I 2 de 5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14:paraId="74D71E48" w14:textId="77777777" w:rsidR="009052F5" w:rsidRDefault="009052F5" w:rsidP="009052F5"/>
    <w:p w14:paraId="7BB1AF15" w14:textId="77777777" w:rsidR="009052F5" w:rsidRDefault="009052F5" w:rsidP="009052F5">
      <w:r>
        <w:t xml:space="preserve">A Figura 5 mostra um exemplo </w:t>
      </w:r>
      <w:proofErr w:type="gramStart"/>
      <w:r>
        <w:t>de  Código</w:t>
      </w:r>
      <w:proofErr w:type="gramEnd"/>
      <w:r>
        <w:t xml:space="preserve"> de barras do tipo </w:t>
      </w:r>
      <w:proofErr w:type="spellStart"/>
      <w:r w:rsidRPr="009052F5">
        <w:rPr>
          <w:i/>
          <w:iCs/>
        </w:rPr>
        <w:t>Code</w:t>
      </w:r>
      <w:proofErr w:type="spellEnd"/>
      <w:r w:rsidRPr="009052F5">
        <w:rPr>
          <w:i/>
          <w:iCs/>
        </w:rPr>
        <w:t xml:space="preserve"> 2 </w:t>
      </w:r>
      <w:proofErr w:type="spellStart"/>
      <w:r w:rsidRPr="009052F5">
        <w:rPr>
          <w:i/>
          <w:iCs/>
        </w:rPr>
        <w:t>of</w:t>
      </w:r>
      <w:proofErr w:type="spellEnd"/>
      <w:r w:rsidRPr="009052F5">
        <w:rPr>
          <w:i/>
          <w:iCs/>
        </w:rPr>
        <w:t xml:space="preserve"> 5</w:t>
      </w:r>
      <w:r>
        <w:t>.</w:t>
      </w:r>
    </w:p>
    <w:p w14:paraId="6A96AD71" w14:textId="77777777" w:rsidR="009052F5" w:rsidRDefault="009052F5" w:rsidP="009052F5">
      <w:pPr>
        <w:pStyle w:val="Legenda"/>
        <w:ind w:left="1980"/>
      </w:pPr>
    </w:p>
    <w:p w14:paraId="3188A8C9" w14:textId="2A05E6BD" w:rsidR="009052F5" w:rsidRDefault="009052F5" w:rsidP="009052F5">
      <w:pPr>
        <w:pStyle w:val="Legenda"/>
        <w:ind w:left="1980"/>
      </w:pPr>
      <w:bookmarkStart w:id="25" w:name="_Toc26739622"/>
      <w:r>
        <w:t xml:space="preserve">Figura </w:t>
      </w:r>
      <w:r w:rsidR="004C49B2">
        <w:fldChar w:fldCharType="begin"/>
      </w:r>
      <w:r w:rsidR="004C49B2">
        <w:instrText xml:space="preserve"> SEQ Figura \* ARABIC </w:instrText>
      </w:r>
      <w:r w:rsidR="004C49B2">
        <w:fldChar w:fldCharType="separate"/>
      </w:r>
      <w:r w:rsidR="00076038">
        <w:rPr>
          <w:noProof/>
        </w:rPr>
        <w:t>5</w:t>
      </w:r>
      <w:r w:rsidR="004C49B2">
        <w:rPr>
          <w:noProof/>
        </w:rPr>
        <w:fldChar w:fldCharType="end"/>
      </w:r>
      <w:r>
        <w:t xml:space="preserve"> – </w:t>
      </w:r>
      <w:r w:rsidRPr="009052F5">
        <w:t xml:space="preserve">Código de barras do tipo </w:t>
      </w:r>
      <w:proofErr w:type="spellStart"/>
      <w:r w:rsidRPr="009052F5">
        <w:rPr>
          <w:i/>
          <w:iCs/>
        </w:rPr>
        <w:t>Code</w:t>
      </w:r>
      <w:proofErr w:type="spellEnd"/>
      <w:r w:rsidRPr="009052F5">
        <w:rPr>
          <w:i/>
          <w:iCs/>
        </w:rPr>
        <w:t xml:space="preserve"> 2 </w:t>
      </w:r>
      <w:proofErr w:type="spellStart"/>
      <w:r w:rsidRPr="009052F5">
        <w:rPr>
          <w:i/>
          <w:iCs/>
        </w:rPr>
        <w:t>of</w:t>
      </w:r>
      <w:proofErr w:type="spellEnd"/>
      <w:r w:rsidRPr="009052F5">
        <w:rPr>
          <w:i/>
          <w:iCs/>
        </w:rPr>
        <w:t xml:space="preserve"> 5</w:t>
      </w:r>
      <w:bookmarkEnd w:id="25"/>
    </w:p>
    <w:p w14:paraId="62BFED9A" w14:textId="77777777" w:rsidR="009052F5" w:rsidRDefault="000C6E3D" w:rsidP="009052F5">
      <w:pPr>
        <w:pStyle w:val="Corpodetexto"/>
        <w:spacing w:line="240" w:lineRule="auto"/>
        <w:ind w:left="1980"/>
      </w:pPr>
      <w:r>
        <w:rPr>
          <w:noProof/>
        </w:rPr>
        <w:drawing>
          <wp:inline distT="0" distB="0" distL="0" distR="0" wp14:anchorId="3941BDBE" wp14:editId="2A18EC34">
            <wp:extent cx="1775460" cy="871855"/>
            <wp:effectExtent l="0" t="0" r="0" b="4445"/>
            <wp:docPr id="57"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erleaved 2 of 5 barcod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5460" cy="871855"/>
                    </a:xfrm>
                    <a:prstGeom prst="rect">
                      <a:avLst/>
                    </a:prstGeom>
                    <a:noFill/>
                    <a:ln>
                      <a:noFill/>
                    </a:ln>
                  </pic:spPr>
                </pic:pic>
              </a:graphicData>
            </a:graphic>
          </wp:inline>
        </w:drawing>
      </w:r>
    </w:p>
    <w:p w14:paraId="780B0AD4" w14:textId="77777777" w:rsidR="009052F5" w:rsidRPr="00FE0F3F" w:rsidRDefault="009052F5" w:rsidP="009052F5">
      <w:pPr>
        <w:spacing w:before="120" w:line="240" w:lineRule="auto"/>
        <w:ind w:left="1987"/>
        <w:rPr>
          <w:sz w:val="18"/>
          <w:szCs w:val="18"/>
        </w:rPr>
      </w:pPr>
      <w:r w:rsidRPr="00FE0F3F">
        <w:rPr>
          <w:sz w:val="18"/>
          <w:szCs w:val="18"/>
        </w:rPr>
        <w:t xml:space="preserve">Fonte: </w:t>
      </w:r>
      <w:r>
        <w:rPr>
          <w:sz w:val="18"/>
          <w:szCs w:val="18"/>
        </w:rPr>
        <w:t xml:space="preserve">Eletronic </w:t>
      </w:r>
      <w:proofErr w:type="spellStart"/>
      <w:r>
        <w:rPr>
          <w:sz w:val="18"/>
          <w:szCs w:val="18"/>
        </w:rPr>
        <w:t>Imaging</w:t>
      </w:r>
      <w:proofErr w:type="spellEnd"/>
      <w:r w:rsidRPr="00FE0F3F">
        <w:rPr>
          <w:sz w:val="18"/>
          <w:szCs w:val="18"/>
        </w:rPr>
        <w:t xml:space="preserve"> (20</w:t>
      </w:r>
      <w:r>
        <w:rPr>
          <w:sz w:val="18"/>
          <w:szCs w:val="18"/>
        </w:rPr>
        <w:t>16</w:t>
      </w:r>
      <w:r w:rsidRPr="00FE0F3F">
        <w:rPr>
          <w:sz w:val="18"/>
          <w:szCs w:val="18"/>
        </w:rPr>
        <w:t>).</w:t>
      </w:r>
    </w:p>
    <w:p w14:paraId="5AAB57B5" w14:textId="77777777" w:rsidR="009052F5" w:rsidRDefault="009052F5" w:rsidP="009052F5"/>
    <w:p w14:paraId="7A509BC8" w14:textId="77777777" w:rsidR="009052F5" w:rsidRDefault="009052F5" w:rsidP="00665A59"/>
    <w:p w14:paraId="0175507B" w14:textId="77777777" w:rsidR="00665A59" w:rsidRDefault="00665A59" w:rsidP="00665A59">
      <w:pPr>
        <w:pStyle w:val="Ttulo4"/>
      </w:pPr>
      <w:bookmarkStart w:id="26" w:name="_Toc26739820"/>
      <w:r w:rsidRPr="00665A59">
        <w:rPr>
          <w:i/>
          <w:iCs/>
        </w:rPr>
        <w:t xml:space="preserve">Universal </w:t>
      </w:r>
      <w:proofErr w:type="spellStart"/>
      <w:r w:rsidRPr="00665A59">
        <w:rPr>
          <w:i/>
          <w:iCs/>
        </w:rPr>
        <w:t>Product</w:t>
      </w:r>
      <w:proofErr w:type="spellEnd"/>
      <w:r w:rsidRPr="00665A59">
        <w:rPr>
          <w:i/>
          <w:iCs/>
        </w:rPr>
        <w:t xml:space="preserve"> Codes </w:t>
      </w:r>
      <w:r w:rsidRPr="00665A59">
        <w:t>(UPC)</w:t>
      </w:r>
      <w:bookmarkEnd w:id="26"/>
    </w:p>
    <w:p w14:paraId="0C9D25E0" w14:textId="77777777" w:rsidR="009052F5" w:rsidRDefault="009052F5" w:rsidP="009052F5"/>
    <w:p w14:paraId="03C2B5C8" w14:textId="77777777" w:rsidR="009052F5" w:rsidRDefault="009052F5" w:rsidP="009052F5">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14:paraId="5FC4697F" w14:textId="77777777" w:rsidR="009052F5" w:rsidRDefault="009052F5" w:rsidP="009052F5"/>
    <w:p w14:paraId="0D10194D" w14:textId="77777777" w:rsidR="009052F5" w:rsidRDefault="009052F5" w:rsidP="009052F5">
      <w:r>
        <w:t>A Figura 6 mostra um exemplo de código de barras do tipo UPC.</w:t>
      </w:r>
    </w:p>
    <w:p w14:paraId="3DA746D6" w14:textId="030418DB" w:rsidR="009052F5" w:rsidRDefault="009052F5" w:rsidP="009052F5">
      <w:pPr>
        <w:pStyle w:val="Legenda"/>
        <w:ind w:left="1980"/>
      </w:pPr>
      <w:bookmarkStart w:id="27" w:name="_Toc26739623"/>
      <w:r>
        <w:t xml:space="preserve">Figura </w:t>
      </w:r>
      <w:r w:rsidR="004C49B2">
        <w:fldChar w:fldCharType="begin"/>
      </w:r>
      <w:r w:rsidR="004C49B2">
        <w:instrText xml:space="preserve"> SEQ Figura \* ARABIC </w:instrText>
      </w:r>
      <w:r w:rsidR="004C49B2">
        <w:fldChar w:fldCharType="separate"/>
      </w:r>
      <w:r w:rsidR="00076038">
        <w:rPr>
          <w:noProof/>
        </w:rPr>
        <w:t>6</w:t>
      </w:r>
      <w:r w:rsidR="004C49B2">
        <w:rPr>
          <w:noProof/>
        </w:rPr>
        <w:fldChar w:fldCharType="end"/>
      </w:r>
      <w:r>
        <w:t xml:space="preserve"> – </w:t>
      </w:r>
      <w:r w:rsidRPr="009052F5">
        <w:t>Código de barras do tipo UPC</w:t>
      </w:r>
      <w:bookmarkEnd w:id="27"/>
    </w:p>
    <w:p w14:paraId="55554B7E" w14:textId="77777777" w:rsidR="009052F5" w:rsidRDefault="000C6E3D" w:rsidP="009052F5">
      <w:pPr>
        <w:pStyle w:val="Corpodetexto"/>
        <w:spacing w:line="240" w:lineRule="auto"/>
        <w:ind w:left="1980"/>
      </w:pPr>
      <w:r>
        <w:rPr>
          <w:noProof/>
        </w:rPr>
        <w:lastRenderedPageBreak/>
        <w:drawing>
          <wp:inline distT="0" distB="0" distL="0" distR="0" wp14:anchorId="192A59FD" wp14:editId="08CB0340">
            <wp:extent cx="2477135" cy="1073785"/>
            <wp:effectExtent l="0" t="0" r="0" b="0"/>
            <wp:docPr id="58"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iversal Product Code (UPC) barcod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7135" cy="1073785"/>
                    </a:xfrm>
                    <a:prstGeom prst="rect">
                      <a:avLst/>
                    </a:prstGeom>
                    <a:noFill/>
                    <a:ln>
                      <a:noFill/>
                    </a:ln>
                  </pic:spPr>
                </pic:pic>
              </a:graphicData>
            </a:graphic>
          </wp:inline>
        </w:drawing>
      </w:r>
    </w:p>
    <w:p w14:paraId="443E131D" w14:textId="77777777" w:rsidR="009052F5" w:rsidRPr="00FE0F3F" w:rsidRDefault="009052F5" w:rsidP="009052F5">
      <w:pPr>
        <w:spacing w:before="120" w:line="240" w:lineRule="auto"/>
        <w:ind w:left="1987"/>
        <w:rPr>
          <w:sz w:val="18"/>
          <w:szCs w:val="18"/>
        </w:rPr>
      </w:pPr>
      <w:r w:rsidRPr="00FE0F3F">
        <w:rPr>
          <w:sz w:val="18"/>
          <w:szCs w:val="18"/>
        </w:rPr>
        <w:t xml:space="preserve">Fonte: </w:t>
      </w:r>
      <w:r>
        <w:rPr>
          <w:sz w:val="18"/>
          <w:szCs w:val="18"/>
        </w:rPr>
        <w:t xml:space="preserve">Eletronic </w:t>
      </w:r>
      <w:proofErr w:type="spellStart"/>
      <w:r>
        <w:rPr>
          <w:sz w:val="18"/>
          <w:szCs w:val="18"/>
        </w:rPr>
        <w:t>Imaging</w:t>
      </w:r>
      <w:proofErr w:type="spellEnd"/>
      <w:r w:rsidRPr="00FE0F3F">
        <w:rPr>
          <w:sz w:val="18"/>
          <w:szCs w:val="18"/>
        </w:rPr>
        <w:t xml:space="preserve"> (20</w:t>
      </w:r>
      <w:r>
        <w:rPr>
          <w:sz w:val="18"/>
          <w:szCs w:val="18"/>
        </w:rPr>
        <w:t>16</w:t>
      </w:r>
      <w:r w:rsidRPr="00FE0F3F">
        <w:rPr>
          <w:sz w:val="18"/>
          <w:szCs w:val="18"/>
        </w:rPr>
        <w:t>).</w:t>
      </w:r>
    </w:p>
    <w:p w14:paraId="1C70206C" w14:textId="77777777" w:rsidR="009052F5" w:rsidRDefault="009052F5" w:rsidP="009052F5"/>
    <w:p w14:paraId="14987D65" w14:textId="77777777" w:rsidR="009052F5" w:rsidRPr="009052F5" w:rsidRDefault="009052F5" w:rsidP="009052F5"/>
    <w:p w14:paraId="390F3AF9" w14:textId="77777777" w:rsidR="00665A59" w:rsidRDefault="00665A59" w:rsidP="00665A59"/>
    <w:p w14:paraId="18562D8A" w14:textId="77777777" w:rsidR="00665A59" w:rsidRDefault="00665A59" w:rsidP="00665A59">
      <w:pPr>
        <w:pStyle w:val="Ttulo4"/>
      </w:pPr>
      <w:bookmarkStart w:id="28" w:name="_Toc26739821"/>
      <w:proofErr w:type="spellStart"/>
      <w:r w:rsidRPr="00665A59">
        <w:rPr>
          <w:i/>
          <w:iCs/>
        </w:rPr>
        <w:t>International</w:t>
      </w:r>
      <w:proofErr w:type="spellEnd"/>
      <w:r w:rsidRPr="00665A59">
        <w:rPr>
          <w:i/>
          <w:iCs/>
        </w:rPr>
        <w:t xml:space="preserve"> </w:t>
      </w:r>
      <w:proofErr w:type="spellStart"/>
      <w:r w:rsidRPr="00665A59">
        <w:rPr>
          <w:i/>
          <w:iCs/>
        </w:rPr>
        <w:t>Article</w:t>
      </w:r>
      <w:proofErr w:type="spellEnd"/>
      <w:r w:rsidRPr="00665A59">
        <w:rPr>
          <w:i/>
          <w:iCs/>
        </w:rPr>
        <w:t xml:space="preserve"> </w:t>
      </w:r>
      <w:proofErr w:type="spellStart"/>
      <w:r w:rsidRPr="00665A59">
        <w:rPr>
          <w:i/>
          <w:iCs/>
        </w:rPr>
        <w:t>Number</w:t>
      </w:r>
      <w:proofErr w:type="spellEnd"/>
      <w:r w:rsidRPr="00665A59">
        <w:t xml:space="preserve"> (IAN)</w:t>
      </w:r>
      <w:bookmarkEnd w:id="28"/>
    </w:p>
    <w:p w14:paraId="3D1DBAC2" w14:textId="77777777" w:rsidR="009052F5" w:rsidRDefault="009052F5" w:rsidP="009052F5"/>
    <w:p w14:paraId="38928416" w14:textId="77777777" w:rsidR="009052F5" w:rsidRDefault="009052F5" w:rsidP="009052F5">
      <w:r>
        <w:t xml:space="preserve">Considerados um </w:t>
      </w:r>
      <w:proofErr w:type="spellStart"/>
      <w:r>
        <w:t>superconjunto</w:t>
      </w:r>
      <w:proofErr w:type="spellEnd"/>
      <w:r>
        <w:t xml:space="preserve"> da UPC, esses códigos de barras são usados ​​especificamente por livreiros, bibliotecas, universidades e atacadistas para rastreabilidade de livros. Esses códigos de 13 dígitos são criados a partir do ISBN (</w:t>
      </w:r>
      <w:proofErr w:type="spellStart"/>
      <w:r w:rsidRPr="009052F5">
        <w:rPr>
          <w:i/>
          <w:iCs/>
        </w:rPr>
        <w:t>International</w:t>
      </w:r>
      <w:proofErr w:type="spellEnd"/>
      <w:r w:rsidRPr="009052F5">
        <w:rPr>
          <w:i/>
          <w:iCs/>
        </w:rPr>
        <w:t xml:space="preserve"> Standard Book </w:t>
      </w:r>
      <w:proofErr w:type="spellStart"/>
      <w:r w:rsidRPr="009052F5">
        <w:rPr>
          <w:i/>
          <w:iCs/>
        </w:rPr>
        <w:t>Numbers</w:t>
      </w:r>
      <w:proofErr w:type="spellEnd"/>
      <w:r>
        <w:t xml:space="preserve">) para cada livro respectivo rastreado (ELECTRONIC IMAGING, 2016). Como os </w:t>
      </w:r>
      <w:proofErr w:type="spellStart"/>
      <w:r>
        <w:t>UPCs</w:t>
      </w:r>
      <w:proofErr w:type="spellEnd"/>
      <w:r>
        <w:t>, eles são padronizados para a identificação exclusiva dos editores (ELECTRONIC IMAGING, 2016).</w:t>
      </w:r>
    </w:p>
    <w:p w14:paraId="67E21123" w14:textId="77777777" w:rsidR="009052F5" w:rsidRDefault="009052F5" w:rsidP="009052F5"/>
    <w:p w14:paraId="66B8610D" w14:textId="77777777" w:rsidR="009052F5" w:rsidRDefault="009052F5" w:rsidP="009052F5">
      <w:r>
        <w:t xml:space="preserve">A Figura </w:t>
      </w:r>
      <w:r w:rsidR="007E401F">
        <w:t>7</w:t>
      </w:r>
      <w:r>
        <w:t xml:space="preserve"> mostra um exemplo de código de barras do tipo IAN.</w:t>
      </w:r>
    </w:p>
    <w:p w14:paraId="4A701ACB" w14:textId="77777777" w:rsidR="007E401F" w:rsidRDefault="007E401F" w:rsidP="009052F5"/>
    <w:p w14:paraId="49C0CD3D" w14:textId="155F20BF" w:rsidR="007E401F" w:rsidRDefault="007E401F" w:rsidP="000C6E3D">
      <w:pPr>
        <w:pStyle w:val="Legenda"/>
        <w:ind w:left="2824"/>
      </w:pPr>
      <w:bookmarkStart w:id="29" w:name="_Toc26739624"/>
      <w:r>
        <w:t xml:space="preserve">Figura </w:t>
      </w:r>
      <w:r w:rsidR="004C49B2">
        <w:fldChar w:fldCharType="begin"/>
      </w:r>
      <w:r w:rsidR="004C49B2">
        <w:instrText xml:space="preserve"> SEQ Figura \* ARABIC </w:instrText>
      </w:r>
      <w:r w:rsidR="004C49B2">
        <w:fldChar w:fldCharType="separate"/>
      </w:r>
      <w:r w:rsidR="00076038">
        <w:rPr>
          <w:noProof/>
        </w:rPr>
        <w:t>7</w:t>
      </w:r>
      <w:r w:rsidR="004C49B2">
        <w:rPr>
          <w:noProof/>
        </w:rPr>
        <w:fldChar w:fldCharType="end"/>
      </w:r>
      <w:r>
        <w:t xml:space="preserve"> – </w:t>
      </w:r>
      <w:r w:rsidRPr="007E401F">
        <w:t>Código de barras do tipo IAN</w:t>
      </w:r>
      <w:bookmarkEnd w:id="29"/>
    </w:p>
    <w:p w14:paraId="048E81CB" w14:textId="77777777" w:rsidR="007E401F" w:rsidRDefault="000C6E3D" w:rsidP="000C6E3D">
      <w:pPr>
        <w:pStyle w:val="Corpodetexto"/>
        <w:spacing w:line="240" w:lineRule="auto"/>
        <w:ind w:left="2824"/>
      </w:pPr>
      <w:r>
        <w:rPr>
          <w:noProof/>
        </w:rPr>
        <w:drawing>
          <wp:inline distT="0" distB="0" distL="0" distR="0" wp14:anchorId="6F485489" wp14:editId="44E00501">
            <wp:extent cx="1977390" cy="1052830"/>
            <wp:effectExtent l="0" t="0" r="3810" b="0"/>
            <wp:docPr id="59"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rnational Article Number (EAN) barcod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7390" cy="1052830"/>
                    </a:xfrm>
                    <a:prstGeom prst="rect">
                      <a:avLst/>
                    </a:prstGeom>
                    <a:noFill/>
                    <a:ln>
                      <a:noFill/>
                    </a:ln>
                  </pic:spPr>
                </pic:pic>
              </a:graphicData>
            </a:graphic>
          </wp:inline>
        </w:drawing>
      </w:r>
    </w:p>
    <w:p w14:paraId="6A15FA0C" w14:textId="77777777" w:rsidR="007E401F" w:rsidRPr="009052F5" w:rsidRDefault="007E401F" w:rsidP="000C6E3D">
      <w:pPr>
        <w:ind w:left="2824"/>
      </w:pPr>
      <w:r w:rsidRPr="00FE0F3F">
        <w:rPr>
          <w:sz w:val="18"/>
          <w:szCs w:val="18"/>
        </w:rPr>
        <w:t xml:space="preserve">Fonte: </w:t>
      </w:r>
      <w:r>
        <w:rPr>
          <w:sz w:val="18"/>
          <w:szCs w:val="18"/>
        </w:rPr>
        <w:t xml:space="preserve">Eletronic </w:t>
      </w:r>
      <w:proofErr w:type="spellStart"/>
      <w:r>
        <w:rPr>
          <w:sz w:val="18"/>
          <w:szCs w:val="18"/>
        </w:rPr>
        <w:t>Imaging</w:t>
      </w:r>
      <w:proofErr w:type="spellEnd"/>
      <w:r w:rsidRPr="00FE0F3F">
        <w:rPr>
          <w:sz w:val="18"/>
          <w:szCs w:val="18"/>
        </w:rPr>
        <w:t xml:space="preserve"> (20</w:t>
      </w:r>
      <w:r>
        <w:rPr>
          <w:sz w:val="18"/>
          <w:szCs w:val="18"/>
        </w:rPr>
        <w:t>16</w:t>
      </w:r>
      <w:r w:rsidRPr="00FE0F3F">
        <w:rPr>
          <w:sz w:val="18"/>
          <w:szCs w:val="18"/>
        </w:rPr>
        <w:t>).</w:t>
      </w:r>
    </w:p>
    <w:p w14:paraId="68268C21" w14:textId="77777777" w:rsidR="00665A59" w:rsidRDefault="00665A59" w:rsidP="00665A59"/>
    <w:p w14:paraId="29DAABCD" w14:textId="77777777" w:rsidR="00665A59" w:rsidRDefault="00665A59" w:rsidP="00665A59">
      <w:pPr>
        <w:pStyle w:val="Ttulo4"/>
      </w:pPr>
      <w:bookmarkStart w:id="30" w:name="_Toc26739822"/>
      <w:r w:rsidRPr="00665A59">
        <w:t>PDF417</w:t>
      </w:r>
      <w:bookmarkEnd w:id="30"/>
    </w:p>
    <w:p w14:paraId="44FD9AD5" w14:textId="77777777" w:rsidR="00665A59" w:rsidRDefault="00665A59" w:rsidP="00665A59"/>
    <w:p w14:paraId="5029C288" w14:textId="77777777" w:rsidR="007E401F" w:rsidRDefault="007E401F" w:rsidP="007E401F">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links para mais de um arquivo de dados (ELECTRONIC IMAGING, 2016). No entanto, ele pode ser expansivo em tamanho - quatro vezes maior que outros códigos de barras 2D, como </w:t>
      </w:r>
      <w:proofErr w:type="spellStart"/>
      <w:r w:rsidRPr="007E401F">
        <w:rPr>
          <w:i/>
          <w:iCs/>
        </w:rPr>
        <w:t>Datamatrix</w:t>
      </w:r>
      <w:proofErr w:type="spellEnd"/>
      <w:r>
        <w:t xml:space="preserve"> e</w:t>
      </w:r>
      <w:r w:rsidRPr="007E401F">
        <w:rPr>
          <w:i/>
          <w:iCs/>
        </w:rPr>
        <w:t xml:space="preserve"> QR Codes</w:t>
      </w:r>
      <w:r>
        <w:t xml:space="preserve"> (ELECTRONIC IMAGING, 2016).</w:t>
      </w:r>
    </w:p>
    <w:p w14:paraId="6D18BD7C" w14:textId="77777777" w:rsidR="007E401F" w:rsidRDefault="007E401F" w:rsidP="007E401F"/>
    <w:p w14:paraId="692A3555" w14:textId="77777777" w:rsidR="007E401F" w:rsidRDefault="007E401F" w:rsidP="007E401F">
      <w:r>
        <w:lastRenderedPageBreak/>
        <w:t>A Figura 8 mostra um exemplo de   código de barras do tipo PDF417.</w:t>
      </w:r>
    </w:p>
    <w:p w14:paraId="134CDE51" w14:textId="77777777" w:rsidR="007E401F" w:rsidRDefault="007E401F" w:rsidP="007E401F"/>
    <w:p w14:paraId="06F97424" w14:textId="783E93FC" w:rsidR="007E401F" w:rsidRDefault="007E401F" w:rsidP="000C6E3D">
      <w:pPr>
        <w:pStyle w:val="Legenda"/>
        <w:ind w:left="2824"/>
      </w:pPr>
      <w:bookmarkStart w:id="31" w:name="_Toc26739625"/>
      <w:r>
        <w:t xml:space="preserve">Figura </w:t>
      </w:r>
      <w:r w:rsidR="004C49B2">
        <w:fldChar w:fldCharType="begin"/>
      </w:r>
      <w:r w:rsidR="004C49B2">
        <w:instrText xml:space="preserve"> SEQ Figura \* ARABIC </w:instrText>
      </w:r>
      <w:r w:rsidR="004C49B2">
        <w:fldChar w:fldCharType="separate"/>
      </w:r>
      <w:r w:rsidR="00076038">
        <w:rPr>
          <w:noProof/>
        </w:rPr>
        <w:t>8</w:t>
      </w:r>
      <w:r w:rsidR="004C49B2">
        <w:rPr>
          <w:noProof/>
        </w:rPr>
        <w:fldChar w:fldCharType="end"/>
      </w:r>
      <w:r>
        <w:t xml:space="preserve"> – </w:t>
      </w:r>
      <w:r w:rsidRPr="007E401F">
        <w:t>Código de barras do tipo PDF417</w:t>
      </w:r>
      <w:bookmarkEnd w:id="31"/>
    </w:p>
    <w:p w14:paraId="2AE92AB9" w14:textId="77777777" w:rsidR="007E401F" w:rsidRDefault="000C6E3D" w:rsidP="000C6E3D">
      <w:pPr>
        <w:pStyle w:val="Corpodetexto"/>
        <w:spacing w:line="240" w:lineRule="auto"/>
        <w:ind w:left="2824"/>
      </w:pPr>
      <w:r>
        <w:rPr>
          <w:noProof/>
        </w:rPr>
        <w:drawing>
          <wp:inline distT="0" distB="0" distL="0" distR="0" wp14:anchorId="612CCD4E" wp14:editId="0ECD104A">
            <wp:extent cx="1860550" cy="988695"/>
            <wp:effectExtent l="0" t="0" r="6350" b="1905"/>
            <wp:docPr id="60"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DF 417 barcod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60550" cy="988695"/>
                    </a:xfrm>
                    <a:prstGeom prst="rect">
                      <a:avLst/>
                    </a:prstGeom>
                    <a:noFill/>
                    <a:ln>
                      <a:noFill/>
                    </a:ln>
                  </pic:spPr>
                </pic:pic>
              </a:graphicData>
            </a:graphic>
          </wp:inline>
        </w:drawing>
      </w:r>
    </w:p>
    <w:p w14:paraId="4E18C409" w14:textId="77777777" w:rsidR="007E401F" w:rsidRPr="009052F5" w:rsidRDefault="007E401F" w:rsidP="000C6E3D">
      <w:pPr>
        <w:ind w:left="2824"/>
      </w:pPr>
      <w:r w:rsidRPr="00FE0F3F">
        <w:rPr>
          <w:sz w:val="18"/>
          <w:szCs w:val="18"/>
        </w:rPr>
        <w:t xml:space="preserve">Fonte: </w:t>
      </w:r>
      <w:r>
        <w:rPr>
          <w:sz w:val="18"/>
          <w:szCs w:val="18"/>
        </w:rPr>
        <w:t xml:space="preserve">Eletronic </w:t>
      </w:r>
      <w:proofErr w:type="spellStart"/>
      <w:r>
        <w:rPr>
          <w:sz w:val="18"/>
          <w:szCs w:val="18"/>
        </w:rPr>
        <w:t>Imaging</w:t>
      </w:r>
      <w:proofErr w:type="spellEnd"/>
      <w:r w:rsidRPr="00FE0F3F">
        <w:rPr>
          <w:sz w:val="18"/>
          <w:szCs w:val="18"/>
        </w:rPr>
        <w:t xml:space="preserve"> (20</w:t>
      </w:r>
      <w:r>
        <w:rPr>
          <w:sz w:val="18"/>
          <w:szCs w:val="18"/>
        </w:rPr>
        <w:t>16</w:t>
      </w:r>
      <w:r w:rsidRPr="00FE0F3F">
        <w:rPr>
          <w:sz w:val="18"/>
          <w:szCs w:val="18"/>
        </w:rPr>
        <w:t>).</w:t>
      </w:r>
    </w:p>
    <w:p w14:paraId="27257C64" w14:textId="77777777" w:rsidR="007E401F" w:rsidRDefault="007E401F" w:rsidP="00665A59"/>
    <w:p w14:paraId="6421CA1D" w14:textId="77777777" w:rsidR="00665A59" w:rsidRDefault="00665A59" w:rsidP="00665A59">
      <w:pPr>
        <w:pStyle w:val="Ttulo4"/>
        <w:rPr>
          <w:i/>
          <w:iCs/>
        </w:rPr>
      </w:pPr>
      <w:bookmarkStart w:id="32" w:name="_Toc26739823"/>
      <w:r w:rsidRPr="00665A59">
        <w:rPr>
          <w:i/>
          <w:iCs/>
        </w:rPr>
        <w:t>Data Matrix</w:t>
      </w:r>
      <w:bookmarkEnd w:id="32"/>
    </w:p>
    <w:p w14:paraId="7F53A6CE" w14:textId="77777777" w:rsidR="007E401F" w:rsidRDefault="007E401F" w:rsidP="007E401F">
      <w:r>
        <w:t>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scanners sofisticados, como smartphones, para basicamente digitalizar o código e traduzir a imagem inteira de uma só vez. Quando as empresas precisam de mais capacidade de armazenamento de códigos de barras, os códigos de barras 2D reinam supremos sobre seus equivalentes 1D (ELECTRONIC IMAGING, 2016).</w:t>
      </w:r>
    </w:p>
    <w:p w14:paraId="473318BC" w14:textId="77777777" w:rsidR="007E401F" w:rsidRDefault="007E401F" w:rsidP="007E401F"/>
    <w:p w14:paraId="0E48AD5B" w14:textId="77777777" w:rsidR="00665A59" w:rsidRDefault="007E401F" w:rsidP="007E401F">
      <w:r>
        <w:t xml:space="preserve">A Figura 9 mostra um exemplo de Código de barras do tipo </w:t>
      </w:r>
      <w:r w:rsidRPr="007E401F">
        <w:rPr>
          <w:i/>
          <w:iCs/>
        </w:rPr>
        <w:t>Data Matrix</w:t>
      </w:r>
      <w:r>
        <w:t>.</w:t>
      </w:r>
    </w:p>
    <w:p w14:paraId="152F335C" w14:textId="77777777" w:rsidR="007E401F" w:rsidRDefault="007E401F" w:rsidP="007E401F">
      <w:pPr>
        <w:pStyle w:val="Legenda"/>
        <w:ind w:left="1980"/>
      </w:pPr>
    </w:p>
    <w:p w14:paraId="4ED205D8" w14:textId="089D80B1" w:rsidR="007E401F" w:rsidRDefault="007E401F" w:rsidP="000C6E3D">
      <w:pPr>
        <w:pStyle w:val="Legenda"/>
        <w:ind w:left="2824"/>
      </w:pPr>
      <w:bookmarkStart w:id="33" w:name="_Toc26739626"/>
      <w:r>
        <w:t xml:space="preserve">Figura </w:t>
      </w:r>
      <w:r w:rsidR="004C49B2">
        <w:fldChar w:fldCharType="begin"/>
      </w:r>
      <w:r w:rsidR="004C49B2">
        <w:instrText xml:space="preserve"> SEQ Figura \* ARABIC </w:instrText>
      </w:r>
      <w:r w:rsidR="004C49B2">
        <w:fldChar w:fldCharType="separate"/>
      </w:r>
      <w:r w:rsidR="00076038">
        <w:rPr>
          <w:noProof/>
        </w:rPr>
        <w:t>9</w:t>
      </w:r>
      <w:r w:rsidR="004C49B2">
        <w:rPr>
          <w:noProof/>
        </w:rPr>
        <w:fldChar w:fldCharType="end"/>
      </w:r>
      <w:r>
        <w:t xml:space="preserve"> – </w:t>
      </w:r>
      <w:r w:rsidRPr="007E401F">
        <w:t xml:space="preserve">Código de barras do tipo </w:t>
      </w:r>
      <w:r w:rsidR="006A7E2E" w:rsidRPr="006A7E2E">
        <w:rPr>
          <w:i/>
          <w:iCs/>
        </w:rPr>
        <w:t>Data Matrix</w:t>
      </w:r>
      <w:bookmarkEnd w:id="33"/>
    </w:p>
    <w:p w14:paraId="6A371CDD" w14:textId="77777777" w:rsidR="007E401F" w:rsidRDefault="000C6E3D" w:rsidP="000C6E3D">
      <w:pPr>
        <w:pStyle w:val="Corpodetexto"/>
        <w:spacing w:line="240" w:lineRule="auto"/>
        <w:ind w:left="2824"/>
      </w:pPr>
      <w:r>
        <w:rPr>
          <w:noProof/>
        </w:rPr>
        <w:drawing>
          <wp:inline distT="0" distB="0" distL="0" distR="0" wp14:anchorId="6BF6B063" wp14:editId="71D9A712">
            <wp:extent cx="1148080" cy="1275715"/>
            <wp:effectExtent l="0" t="0" r="0" b="635"/>
            <wp:docPr id="61"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matrix Co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8080" cy="1275715"/>
                    </a:xfrm>
                    <a:prstGeom prst="rect">
                      <a:avLst/>
                    </a:prstGeom>
                    <a:noFill/>
                    <a:ln>
                      <a:noFill/>
                    </a:ln>
                  </pic:spPr>
                </pic:pic>
              </a:graphicData>
            </a:graphic>
          </wp:inline>
        </w:drawing>
      </w:r>
    </w:p>
    <w:p w14:paraId="5F5B2B9E" w14:textId="77777777" w:rsidR="007E401F" w:rsidRPr="009052F5" w:rsidRDefault="007E401F" w:rsidP="000C6E3D">
      <w:pPr>
        <w:ind w:left="2824"/>
      </w:pPr>
      <w:r w:rsidRPr="00FE0F3F">
        <w:rPr>
          <w:sz w:val="18"/>
          <w:szCs w:val="18"/>
        </w:rPr>
        <w:t xml:space="preserve">Fonte: </w:t>
      </w:r>
      <w:r>
        <w:rPr>
          <w:sz w:val="18"/>
          <w:szCs w:val="18"/>
        </w:rPr>
        <w:t xml:space="preserve">Eletronic </w:t>
      </w:r>
      <w:proofErr w:type="spellStart"/>
      <w:r>
        <w:rPr>
          <w:sz w:val="18"/>
          <w:szCs w:val="18"/>
        </w:rPr>
        <w:t>Imaging</w:t>
      </w:r>
      <w:proofErr w:type="spellEnd"/>
      <w:r w:rsidRPr="00FE0F3F">
        <w:rPr>
          <w:sz w:val="18"/>
          <w:szCs w:val="18"/>
        </w:rPr>
        <w:t xml:space="preserve"> (20</w:t>
      </w:r>
      <w:r>
        <w:rPr>
          <w:sz w:val="18"/>
          <w:szCs w:val="18"/>
        </w:rPr>
        <w:t>16</w:t>
      </w:r>
      <w:r w:rsidRPr="00FE0F3F">
        <w:rPr>
          <w:sz w:val="18"/>
          <w:szCs w:val="18"/>
        </w:rPr>
        <w:t>).</w:t>
      </w:r>
    </w:p>
    <w:p w14:paraId="47A5245D" w14:textId="77777777" w:rsidR="007E401F" w:rsidRDefault="007E401F" w:rsidP="007E401F"/>
    <w:p w14:paraId="2570E711" w14:textId="77777777" w:rsidR="007E401F" w:rsidRDefault="007E401F" w:rsidP="007E401F"/>
    <w:p w14:paraId="775D4480" w14:textId="77777777" w:rsidR="00665A59" w:rsidRDefault="00665A59" w:rsidP="00665A59">
      <w:pPr>
        <w:pStyle w:val="Ttulo4"/>
        <w:rPr>
          <w:i/>
          <w:iCs/>
        </w:rPr>
      </w:pPr>
      <w:bookmarkStart w:id="34" w:name="_Toc26739824"/>
      <w:proofErr w:type="spellStart"/>
      <w:r w:rsidRPr="00665A59">
        <w:rPr>
          <w:i/>
          <w:iCs/>
        </w:rPr>
        <w:t>Quick</w:t>
      </w:r>
      <w:proofErr w:type="spellEnd"/>
      <w:r w:rsidRPr="00665A59">
        <w:rPr>
          <w:i/>
          <w:iCs/>
        </w:rPr>
        <w:t xml:space="preserve"> Response</w:t>
      </w:r>
      <w:r w:rsidRPr="00665A59">
        <w:t xml:space="preserve"> (QR) </w:t>
      </w:r>
      <w:r w:rsidRPr="00665A59">
        <w:rPr>
          <w:i/>
          <w:iCs/>
        </w:rPr>
        <w:t>Codes</w:t>
      </w:r>
      <w:bookmarkEnd w:id="34"/>
    </w:p>
    <w:p w14:paraId="5019CDB9" w14:textId="77777777" w:rsidR="00665A59" w:rsidRDefault="00665A59" w:rsidP="00665A59"/>
    <w:p w14:paraId="08F6095A" w14:textId="77777777" w:rsidR="007E401F" w:rsidRDefault="007E401F" w:rsidP="007E401F">
      <w:r>
        <w:t xml:space="preserve">Os </w:t>
      </w:r>
      <w:r w:rsidRPr="007E401F">
        <w:rPr>
          <w:i/>
          <w:iCs/>
        </w:rPr>
        <w:t>QR Codes</w:t>
      </w:r>
      <w:r>
        <w:t xml:space="preserve"> são uma versão moderna deste tipo de código e estão ganhando popularidade como ferramentas de marketing para vincular as informações baseadas na </w:t>
      </w:r>
      <w:r w:rsidR="000C6E3D" w:rsidRPr="00513BA7">
        <w:rPr>
          <w:i/>
          <w:iCs/>
        </w:rPr>
        <w:t>web</w:t>
      </w:r>
      <w:r w:rsidR="000C6E3D">
        <w:t xml:space="preserve"> (</w:t>
      </w:r>
      <w:r>
        <w:t xml:space="preserve">ELECTRONIC IMAGING, 2016). Não é tão compacto quanto o Data Matrix, você os encontrará </w:t>
      </w:r>
      <w:r>
        <w:lastRenderedPageBreak/>
        <w:t>frequentemente usados ​​na publicidade de materiais e fachadas de lojas, com links para promoções ou detalhes especiais sobre um determinado produto (ELECTRONIC IMAGING, 2016).</w:t>
      </w:r>
    </w:p>
    <w:p w14:paraId="61D17EAF" w14:textId="77777777" w:rsidR="007E401F" w:rsidRDefault="007E401F" w:rsidP="007E401F"/>
    <w:p w14:paraId="3CF5FA3B" w14:textId="77777777" w:rsidR="00665A59" w:rsidRDefault="007E401F" w:rsidP="007E401F">
      <w:r>
        <w:t>A Figura 1</w:t>
      </w:r>
      <w:r w:rsidR="000C6E3D">
        <w:t>0</w:t>
      </w:r>
      <w:r>
        <w:t xml:space="preserve"> mostra um exemplo de Código de barras do tipo </w:t>
      </w:r>
      <w:proofErr w:type="spellStart"/>
      <w:r w:rsidRPr="007E401F">
        <w:rPr>
          <w:i/>
          <w:iCs/>
        </w:rPr>
        <w:t>Quick</w:t>
      </w:r>
      <w:proofErr w:type="spellEnd"/>
      <w:r w:rsidRPr="007E401F">
        <w:rPr>
          <w:i/>
          <w:iCs/>
        </w:rPr>
        <w:t xml:space="preserve"> Response</w:t>
      </w:r>
      <w:r>
        <w:t>.</w:t>
      </w:r>
    </w:p>
    <w:p w14:paraId="438D9089" w14:textId="77777777" w:rsidR="007E401F" w:rsidRDefault="007E401F" w:rsidP="007E401F"/>
    <w:p w14:paraId="28EEAF36" w14:textId="66C54491" w:rsidR="007E401F" w:rsidRDefault="007E401F" w:rsidP="007E401F">
      <w:pPr>
        <w:pStyle w:val="Legenda"/>
        <w:ind w:left="1980"/>
      </w:pPr>
      <w:bookmarkStart w:id="35" w:name="_Toc26739627"/>
      <w:r>
        <w:t xml:space="preserve">Figura </w:t>
      </w:r>
      <w:r w:rsidR="004C49B2">
        <w:fldChar w:fldCharType="begin"/>
      </w:r>
      <w:r w:rsidR="004C49B2">
        <w:instrText xml:space="preserve"> SEQ Figura </w:instrText>
      </w:r>
      <w:r w:rsidR="004C49B2">
        <w:instrText xml:space="preserve">\* ARABIC </w:instrText>
      </w:r>
      <w:r w:rsidR="004C49B2">
        <w:fldChar w:fldCharType="separate"/>
      </w:r>
      <w:r w:rsidR="00076038">
        <w:rPr>
          <w:noProof/>
        </w:rPr>
        <w:t>10</w:t>
      </w:r>
      <w:r w:rsidR="004C49B2">
        <w:rPr>
          <w:noProof/>
        </w:rPr>
        <w:fldChar w:fldCharType="end"/>
      </w:r>
      <w:r>
        <w:t xml:space="preserve"> – </w:t>
      </w:r>
      <w:r w:rsidR="000C6E3D" w:rsidRPr="000C6E3D">
        <w:t xml:space="preserve">Código de barras do tipo </w:t>
      </w:r>
      <w:proofErr w:type="spellStart"/>
      <w:r w:rsidR="000C6E3D" w:rsidRPr="000C6E3D">
        <w:rPr>
          <w:i/>
          <w:iCs/>
        </w:rPr>
        <w:t>Quick</w:t>
      </w:r>
      <w:proofErr w:type="spellEnd"/>
      <w:r w:rsidR="000C6E3D" w:rsidRPr="000C6E3D">
        <w:rPr>
          <w:i/>
          <w:iCs/>
        </w:rPr>
        <w:t xml:space="preserve"> Response</w:t>
      </w:r>
      <w:bookmarkEnd w:id="35"/>
    </w:p>
    <w:p w14:paraId="67C4837B" w14:textId="77777777" w:rsidR="007E401F" w:rsidRDefault="000C6E3D" w:rsidP="007E401F">
      <w:pPr>
        <w:pStyle w:val="Corpodetexto"/>
        <w:spacing w:line="240" w:lineRule="auto"/>
        <w:ind w:left="1980"/>
      </w:pPr>
      <w:r>
        <w:rPr>
          <w:noProof/>
        </w:rPr>
        <w:drawing>
          <wp:inline distT="0" distB="0" distL="0" distR="0" wp14:anchorId="45EB46F7" wp14:editId="6E0E3B15">
            <wp:extent cx="1401409" cy="1311686"/>
            <wp:effectExtent l="0" t="0" r="8890" b="3175"/>
            <wp:docPr id="62"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R Co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7150" cy="1326419"/>
                    </a:xfrm>
                    <a:prstGeom prst="rect">
                      <a:avLst/>
                    </a:prstGeom>
                    <a:noFill/>
                    <a:ln>
                      <a:noFill/>
                    </a:ln>
                  </pic:spPr>
                </pic:pic>
              </a:graphicData>
            </a:graphic>
          </wp:inline>
        </w:drawing>
      </w:r>
    </w:p>
    <w:p w14:paraId="78F4EFDB" w14:textId="77777777" w:rsidR="007E401F" w:rsidRPr="00665A59" w:rsidRDefault="007E401F" w:rsidP="007E401F">
      <w:pPr>
        <w:ind w:left="1980"/>
      </w:pPr>
      <w:r w:rsidRPr="00FE0F3F">
        <w:rPr>
          <w:sz w:val="18"/>
          <w:szCs w:val="18"/>
        </w:rPr>
        <w:t xml:space="preserve">Fonte: </w:t>
      </w:r>
      <w:r>
        <w:rPr>
          <w:sz w:val="18"/>
          <w:szCs w:val="18"/>
        </w:rPr>
        <w:t xml:space="preserve">Eletronic </w:t>
      </w:r>
      <w:proofErr w:type="spellStart"/>
      <w:r>
        <w:rPr>
          <w:sz w:val="18"/>
          <w:szCs w:val="18"/>
        </w:rPr>
        <w:t>Imaging</w:t>
      </w:r>
      <w:proofErr w:type="spellEnd"/>
      <w:r w:rsidRPr="00FE0F3F">
        <w:rPr>
          <w:sz w:val="18"/>
          <w:szCs w:val="18"/>
        </w:rPr>
        <w:t xml:space="preserve"> (20</w:t>
      </w:r>
      <w:r>
        <w:rPr>
          <w:sz w:val="18"/>
          <w:szCs w:val="18"/>
        </w:rPr>
        <w:t>16</w:t>
      </w:r>
      <w:r w:rsidRPr="00FE0F3F">
        <w:rPr>
          <w:sz w:val="18"/>
          <w:szCs w:val="18"/>
        </w:rPr>
        <w:t>).</w:t>
      </w:r>
    </w:p>
    <w:p w14:paraId="67A28D28" w14:textId="77777777" w:rsidR="00BC775B" w:rsidRDefault="00BC775B" w:rsidP="00BC775B">
      <w:pPr>
        <w:pStyle w:val="Ttulo2"/>
      </w:pPr>
      <w:bookmarkStart w:id="36" w:name="_Toc26739825"/>
      <w:r w:rsidRPr="00BC775B">
        <w:t>Alocação de Recursos</w:t>
      </w:r>
      <w:bookmarkEnd w:id="36"/>
    </w:p>
    <w:p w14:paraId="620E273F" w14:textId="77777777" w:rsidR="00C854B3" w:rsidRDefault="00C854B3" w:rsidP="00C854B3">
      <w:r w:rsidRPr="00C854B3">
        <w:t xml:space="preserve">No projeto foi elaborado a interface </w:t>
      </w:r>
      <w:r w:rsidRPr="00513BA7">
        <w:rPr>
          <w:i/>
          <w:iCs/>
        </w:rPr>
        <w:t>web</w:t>
      </w:r>
      <w:r w:rsidRPr="00C854B3">
        <w:t xml:space="preserve"> e simulações de circuitos elétricos no computador. A seguir, serão apresentados alguns recursos que se utilizou para o desenvolvimento do projeto.</w:t>
      </w:r>
    </w:p>
    <w:p w14:paraId="5404956B" w14:textId="77777777" w:rsidR="00C854B3" w:rsidRDefault="00C854B3" w:rsidP="00CC0D82">
      <w:pPr>
        <w:pStyle w:val="Ttulo3"/>
      </w:pPr>
      <w:bookmarkStart w:id="37" w:name="_Toc26739826"/>
      <w:proofErr w:type="spellStart"/>
      <w:r>
        <w:t>Xampp</w:t>
      </w:r>
      <w:bookmarkEnd w:id="37"/>
      <w:proofErr w:type="spellEnd"/>
    </w:p>
    <w:p w14:paraId="4EE51B89" w14:textId="77777777" w:rsidR="00F72E05" w:rsidRDefault="00F72E05" w:rsidP="00F72E05">
      <w:r>
        <w:t xml:space="preserve">O </w:t>
      </w:r>
      <w:proofErr w:type="spellStart"/>
      <w:r>
        <w:t>Xampp</w:t>
      </w:r>
      <w:proofErr w:type="spellEnd"/>
      <w:r>
        <w:t xml:space="preserve"> é um pacote de soluções para servidores </w:t>
      </w:r>
      <w:r w:rsidRPr="00513BA7">
        <w:rPr>
          <w:i/>
          <w:iCs/>
        </w:rPr>
        <w:t>web</w:t>
      </w:r>
      <w:r>
        <w:t xml:space="preserve"> de plataforma cruzada, gratuito e de código aberto, desenvolvido pela Apache Friends, consistindo principalmente no servidor HTTP Apache, banco de dados </w:t>
      </w:r>
      <w:proofErr w:type="spellStart"/>
      <w:r>
        <w:t>MariaDB</w:t>
      </w:r>
      <w:proofErr w:type="spellEnd"/>
      <w:r>
        <w:t xml:space="preserve"> e intérpretes para scripts escritos nas linguagens de programação PHP e Perl (QUORA, 2016).</w:t>
      </w:r>
    </w:p>
    <w:p w14:paraId="465E45AA" w14:textId="77777777" w:rsidR="00F72E05" w:rsidRDefault="00F72E05" w:rsidP="00F72E05"/>
    <w:p w14:paraId="29A35E01" w14:textId="77777777" w:rsidR="00F72E05" w:rsidRDefault="00F72E05" w:rsidP="00F72E05">
      <w:r>
        <w:t xml:space="preserve">XAMPP significa plataforma cruzada (X), Apache (A), </w:t>
      </w:r>
      <w:proofErr w:type="spellStart"/>
      <w:r>
        <w:t>MariaDB</w:t>
      </w:r>
      <w:proofErr w:type="spellEnd"/>
      <w:r>
        <w:t xml:space="preserve"> (M), PHP (P) e Perl (P</w:t>
      </w:r>
      <w:r w:rsidR="00CC0D82">
        <w:t>) (</w:t>
      </w:r>
      <w:r>
        <w:t xml:space="preserve">QUORA, 2016). Esta plataforma apresenta uma interface leve e de simples implementação, diminuindo o tempo de desenvolvimento de um servidor </w:t>
      </w:r>
      <w:r w:rsidRPr="00513BA7">
        <w:rPr>
          <w:i/>
          <w:iCs/>
        </w:rPr>
        <w:t>web</w:t>
      </w:r>
      <w:r>
        <w:t xml:space="preserve"> local para fins de teste, antes de hospedá-lo no servidor remoto, facilitando a transição para um servidor ativo.</w:t>
      </w:r>
    </w:p>
    <w:p w14:paraId="7B5A1EA2" w14:textId="77777777" w:rsidR="00F72E05" w:rsidRDefault="00F72E05" w:rsidP="00F72E05"/>
    <w:p w14:paraId="4B5617A0" w14:textId="77777777" w:rsidR="00C854B3" w:rsidRPr="00C854B3" w:rsidRDefault="00F72E05" w:rsidP="00F72E05">
      <w:r>
        <w:t xml:space="preserve">O servidor </w:t>
      </w:r>
      <w:r w:rsidRPr="00513BA7">
        <w:rPr>
          <w:i/>
          <w:iCs/>
        </w:rPr>
        <w:t>web</w:t>
      </w:r>
      <w:r>
        <w:t xml:space="preserve"> remoto que se usou neste projeto tinha os mesmos componentes que o XAMPP, o que tornava extremamente fácil a transição de um servidor de teste local para um servidor ativo.</w:t>
      </w:r>
    </w:p>
    <w:p w14:paraId="40D528D2" w14:textId="77777777" w:rsidR="00C854B3" w:rsidRPr="00CC0D82" w:rsidRDefault="00C854B3" w:rsidP="00CC0D82">
      <w:pPr>
        <w:pStyle w:val="Ttulo3"/>
      </w:pPr>
      <w:bookmarkStart w:id="38" w:name="_Toc26739827"/>
      <w:r w:rsidRPr="00CC0D82">
        <w:lastRenderedPageBreak/>
        <w:t>MySQL Workbench</w:t>
      </w:r>
      <w:bookmarkEnd w:id="38"/>
    </w:p>
    <w:p w14:paraId="4C8BD602" w14:textId="77777777" w:rsidR="00F72E05" w:rsidRPr="00F72E05" w:rsidRDefault="00F72E05" w:rsidP="00F72E05">
      <w:r w:rsidRPr="00F72E05">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14:paraId="2B9DDCC6" w14:textId="77777777" w:rsidR="00C854B3" w:rsidRDefault="00C854B3" w:rsidP="00CC0D82">
      <w:pPr>
        <w:pStyle w:val="Ttulo3"/>
      </w:pPr>
      <w:bookmarkStart w:id="39" w:name="_Toc26739828"/>
      <w:proofErr w:type="spellStart"/>
      <w:r>
        <w:t>CakePHP</w:t>
      </w:r>
      <w:bookmarkEnd w:id="39"/>
      <w:proofErr w:type="spellEnd"/>
    </w:p>
    <w:p w14:paraId="622B6DCC" w14:textId="77777777" w:rsidR="00F72E05" w:rsidRDefault="00F72E05" w:rsidP="00F72E05">
      <w:r>
        <w:t xml:space="preserve">Hoje, existem muitas alternativas de código aberto acessíveis para as organizações desenvolverem seus aplicativos da </w:t>
      </w:r>
      <w:r w:rsidRPr="00513BA7">
        <w:rPr>
          <w:i/>
          <w:iCs/>
        </w:rPr>
        <w:t>web</w:t>
      </w:r>
      <w:r>
        <w:t xml:space="preserve">. Escolheu-se para este projeto o </w:t>
      </w:r>
      <w:proofErr w:type="spellStart"/>
      <w:r>
        <w:t>CakePHP</w:t>
      </w:r>
      <w:proofErr w:type="spellEnd"/>
      <w:r>
        <w:t xml:space="preserve"> que é um sistema em PHP que permite desenvolver aplicativos de site e </w:t>
      </w:r>
      <w:r w:rsidRPr="00513BA7">
        <w:rPr>
          <w:i/>
          <w:iCs/>
        </w:rPr>
        <w:t>web</w:t>
      </w:r>
      <w:r>
        <w:t xml:space="preserve"> rapidamente. </w:t>
      </w:r>
    </w:p>
    <w:p w14:paraId="37200B18" w14:textId="77777777" w:rsidR="00F72E05" w:rsidRDefault="00F72E05" w:rsidP="00F72E05"/>
    <w:p w14:paraId="63566558" w14:textId="77777777" w:rsidR="00F72E05" w:rsidRDefault="00F72E05" w:rsidP="00F72E05">
      <w:r>
        <w:t xml:space="preserve">Há muitas razões pelas quais foi utilizado o </w:t>
      </w:r>
      <w:proofErr w:type="spellStart"/>
      <w:r>
        <w:t>CakePHP</w:t>
      </w:r>
      <w:proofErr w:type="spellEnd"/>
      <w:r>
        <w:t xml:space="preserve"> para desenvolvimento do aplicativo:</w:t>
      </w:r>
    </w:p>
    <w:p w14:paraId="047AC1B5" w14:textId="77777777" w:rsidR="00F72E05" w:rsidRDefault="00F72E05" w:rsidP="00F72E05"/>
    <w:p w14:paraId="7465DCF8" w14:textId="77777777" w:rsidR="00F72E05" w:rsidRDefault="00F72E05" w:rsidP="00F72E05">
      <w:pPr>
        <w:pStyle w:val="PargrafodaLista"/>
        <w:numPr>
          <w:ilvl w:val="0"/>
          <w:numId w:val="29"/>
        </w:numPr>
      </w:pPr>
      <w:r w:rsidRPr="00F72E05">
        <w:rPr>
          <w:b/>
          <w:bCs/>
        </w:rPr>
        <w:t>Nenhuma configuração especial necessária:</w:t>
      </w:r>
      <w:r>
        <w:t xml:space="preserve"> A maior razão para o desenvolvimento do </w:t>
      </w:r>
      <w:proofErr w:type="spellStart"/>
      <w:r>
        <w:t>CakePHP</w:t>
      </w:r>
      <w:proofErr w:type="spellEnd"/>
      <w:r>
        <w:t xml:space="preserve"> ser popular é que, essa plataforma de código aberto não requer nenhum tipo de configuração antes dos programadores começarem a usá-la. No desenvolvimento do </w:t>
      </w:r>
      <w:proofErr w:type="spellStart"/>
      <w:r>
        <w:t>CakePHP</w:t>
      </w:r>
      <w:proofErr w:type="spellEnd"/>
      <w:r>
        <w:t>, a maioria das configurações e recursos são detectados automaticamente (BRAINVIRE, 2018). Isso economiza muito tempo, pois os programadores não precisam mais estudar as definições de configuração.</w:t>
      </w:r>
    </w:p>
    <w:p w14:paraId="02DB1A59" w14:textId="77777777" w:rsidR="00F72E05" w:rsidRDefault="00F72E05" w:rsidP="00F72E05">
      <w:pPr>
        <w:pStyle w:val="PargrafodaLista"/>
        <w:numPr>
          <w:ilvl w:val="0"/>
          <w:numId w:val="29"/>
        </w:numPr>
      </w:pPr>
      <w:r w:rsidRPr="00F72E05">
        <w:rPr>
          <w:b/>
          <w:bCs/>
        </w:rPr>
        <w:t>Suporta arquitetura MVC:</w:t>
      </w:r>
      <w:r>
        <w:t xml:space="preserve"> Como o </w:t>
      </w:r>
      <w:proofErr w:type="spellStart"/>
      <w:r>
        <w:t>CakePHP</w:t>
      </w:r>
      <w:proofErr w:type="spellEnd"/>
      <w:r>
        <w:t xml:space="preserve"> é baseado em uma estrutura MVC, permite acessar, inserir, excluir e modificar dados diretamente do banco de </w:t>
      </w:r>
      <w:r w:rsidR="00CC0D82">
        <w:t>dados.</w:t>
      </w:r>
      <w:r>
        <w:t xml:space="preserve">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14:paraId="2A8E6C60" w14:textId="77777777" w:rsidR="00F72E05" w:rsidRDefault="00F72E05" w:rsidP="00F72E05">
      <w:pPr>
        <w:pStyle w:val="PargrafodaLista"/>
        <w:numPr>
          <w:ilvl w:val="0"/>
          <w:numId w:val="29"/>
        </w:numPr>
      </w:pPr>
      <w:r w:rsidRPr="00F72E05">
        <w:rPr>
          <w:b/>
          <w:bCs/>
        </w:rPr>
        <w:t>Método Fácil para Gerenciamento de Banco de Dados:</w:t>
      </w:r>
      <w:r>
        <w:t xml:space="preserve"> O gerenciamento de banco de dados é bastante simplificado com a ajuda do recurso de integração </w:t>
      </w:r>
      <w:proofErr w:type="gramStart"/>
      <w:r>
        <w:t>CRUD  (</w:t>
      </w:r>
      <w:proofErr w:type="gramEnd"/>
      <w:r>
        <w:t xml:space="preserve">acrónimo do inglês </w:t>
      </w:r>
      <w:proofErr w:type="spellStart"/>
      <w:r w:rsidRPr="00F72E05">
        <w:rPr>
          <w:i/>
          <w:iCs/>
        </w:rPr>
        <w:t>Create</w:t>
      </w:r>
      <w:proofErr w:type="spellEnd"/>
      <w:r w:rsidRPr="00F72E05">
        <w:rPr>
          <w:i/>
          <w:iCs/>
        </w:rPr>
        <w:t xml:space="preserve">, </w:t>
      </w:r>
      <w:proofErr w:type="spellStart"/>
      <w:r w:rsidRPr="00F72E05">
        <w:rPr>
          <w:i/>
          <w:iCs/>
        </w:rPr>
        <w:t>Read</w:t>
      </w:r>
      <w:proofErr w:type="spellEnd"/>
      <w:r w:rsidRPr="00F72E05">
        <w:rPr>
          <w:i/>
          <w:iCs/>
        </w:rPr>
        <w:t xml:space="preserve">, Update </w:t>
      </w:r>
      <w:proofErr w:type="spellStart"/>
      <w:r w:rsidRPr="00F72E05">
        <w:rPr>
          <w:i/>
          <w:iCs/>
        </w:rPr>
        <w:t>and</w:t>
      </w:r>
      <w:proofErr w:type="spellEnd"/>
      <w:r w:rsidRPr="00F72E05">
        <w:rPr>
          <w:i/>
          <w:iCs/>
        </w:rPr>
        <w:t xml:space="preserve"> Delete</w:t>
      </w:r>
      <w:r>
        <w:t>) (BRAINVIRE, 2018). Esse recurso fornece funcionalidades adicionais para o trabalho rápido e eficaz de gerenciamento de banco de dados.</w:t>
      </w:r>
    </w:p>
    <w:p w14:paraId="34E06084" w14:textId="77777777" w:rsidR="00F72E05" w:rsidRDefault="00F72E05" w:rsidP="00F72E05">
      <w:pPr>
        <w:pStyle w:val="PargrafodaLista"/>
        <w:numPr>
          <w:ilvl w:val="0"/>
          <w:numId w:val="29"/>
        </w:numPr>
      </w:pPr>
      <w:r w:rsidRPr="00F72E05">
        <w:rPr>
          <w:b/>
          <w:bCs/>
        </w:rPr>
        <w:lastRenderedPageBreak/>
        <w:t>Capacidade de criar teste:</w:t>
      </w:r>
      <w:r>
        <w:t xml:space="preserve"> O </w:t>
      </w:r>
      <w:proofErr w:type="spellStart"/>
      <w:r>
        <w:t>CakePHP</w:t>
      </w:r>
      <w:proofErr w:type="spellEnd"/>
      <w:r>
        <w:t xml:space="preserve"> fornece excelente suporte para criar testes que ajudarão os desenvolvedores a verificar rapidamente problemas críticos em qualquer aplicativo em particular e resolver os problemas presentes no sistema.</w:t>
      </w:r>
    </w:p>
    <w:p w14:paraId="1EE376EE" w14:textId="77777777" w:rsidR="00F72E05" w:rsidRDefault="00F72E05" w:rsidP="00F72E05">
      <w:pPr>
        <w:pStyle w:val="PargrafodaLista"/>
        <w:numPr>
          <w:ilvl w:val="0"/>
          <w:numId w:val="29"/>
        </w:numPr>
      </w:pPr>
      <w:r w:rsidRPr="00F72E05">
        <w:rPr>
          <w:b/>
          <w:bCs/>
        </w:rPr>
        <w:t>Grande suporte da comunidade online:</w:t>
      </w:r>
      <w:r>
        <w:t xml:space="preserve"> O </w:t>
      </w:r>
      <w:proofErr w:type="spellStart"/>
      <w:r>
        <w:t>CakePHP</w:t>
      </w:r>
      <w:proofErr w:type="spellEnd"/>
      <w:r>
        <w:t xml:space="preserve"> é suportado por uma grande comunidade, sempre pronta para compartilhar informações. Com tantos colaboradores, é sempre útil para os programadores aprenderem rapidamente novas ferramentas e recursos do </w:t>
      </w:r>
      <w:proofErr w:type="spellStart"/>
      <w:r>
        <w:t>CakePHP</w:t>
      </w:r>
      <w:proofErr w:type="spellEnd"/>
      <w:r>
        <w:t xml:space="preserve"> (BRAINVIRE, 2018). Além disso, o fórum bem estabelecido também facilita o conhecimento sobre novos recursos e funcionalidades de desenvolvimento para proprietários e desenvolvedores de sites.</w:t>
      </w:r>
    </w:p>
    <w:p w14:paraId="17564D2C" w14:textId="77777777" w:rsidR="00F72E05" w:rsidRDefault="00F72E05" w:rsidP="00F72E05"/>
    <w:p w14:paraId="64DB5A1D" w14:textId="77777777" w:rsidR="00F72E05" w:rsidRDefault="00F72E05" w:rsidP="00F72E05">
      <w:r>
        <w:t xml:space="preserve">Com todas essas vantagens foi escolhido o </w:t>
      </w:r>
      <w:proofErr w:type="spellStart"/>
      <w:r>
        <w:t>CakePHP</w:t>
      </w:r>
      <w:proofErr w:type="spellEnd"/>
      <w:r>
        <w:t xml:space="preserve"> para o desenvolvimento do </w:t>
      </w:r>
      <w:proofErr w:type="gramStart"/>
      <w:r>
        <w:t xml:space="preserve">aplicativo </w:t>
      </w:r>
      <w:r w:rsidRPr="00513BA7">
        <w:rPr>
          <w:i/>
          <w:iCs/>
        </w:rPr>
        <w:t>web</w:t>
      </w:r>
      <w:proofErr w:type="gramEnd"/>
      <w:r>
        <w:t>.</w:t>
      </w:r>
    </w:p>
    <w:p w14:paraId="4E1CEF2A" w14:textId="77777777" w:rsidR="00F72E05" w:rsidRPr="00F72E05" w:rsidRDefault="00F72E05" w:rsidP="00F72E05"/>
    <w:p w14:paraId="470FF5EC" w14:textId="77777777" w:rsidR="00C854B3" w:rsidRPr="00CC0D82" w:rsidRDefault="00C854B3" w:rsidP="00CC0D82">
      <w:pPr>
        <w:pStyle w:val="Ttulo3"/>
      </w:pPr>
      <w:bookmarkStart w:id="40" w:name="_Toc26739829"/>
      <w:proofErr w:type="spellStart"/>
      <w:r w:rsidRPr="00CC0D82">
        <w:t>Github</w:t>
      </w:r>
      <w:bookmarkEnd w:id="40"/>
      <w:proofErr w:type="spellEnd"/>
    </w:p>
    <w:p w14:paraId="4A5A4C81" w14:textId="77777777" w:rsidR="00F72E05" w:rsidRDefault="00F72E05" w:rsidP="00F72E05">
      <w:r>
        <w:t xml:space="preserve">O </w:t>
      </w:r>
      <w:r w:rsidRPr="00CC0D82">
        <w:rPr>
          <w:i/>
          <w:iCs/>
        </w:rPr>
        <w:t>GitHub</w:t>
      </w:r>
      <w:r>
        <w:t xml:space="preserve"> é um site e um serviço baseado em nuvem que ajuda os desenvolvedores a armazenar e gerenciar seu código, além de rastrear e controlar alterações em seu código (KINSTA, 2016). Para entender exatamente o que é o </w:t>
      </w:r>
      <w:r w:rsidRPr="00CC0D82">
        <w:rPr>
          <w:i/>
          <w:iCs/>
        </w:rPr>
        <w:t>GitHub</w:t>
      </w:r>
      <w:r>
        <w:t>, precisa-se conhecer dois princípios:</w:t>
      </w:r>
    </w:p>
    <w:p w14:paraId="0535CEAD" w14:textId="77777777" w:rsidR="00F72E05" w:rsidRDefault="00F72E05" w:rsidP="00F72E05"/>
    <w:p w14:paraId="7C468634" w14:textId="77777777" w:rsidR="00F72E05" w:rsidRDefault="00F72E05" w:rsidP="00CC0D82">
      <w:pPr>
        <w:pStyle w:val="PargrafodaLista"/>
        <w:numPr>
          <w:ilvl w:val="0"/>
          <w:numId w:val="30"/>
        </w:numPr>
      </w:pPr>
      <w:r>
        <w:t>Controle de versão</w:t>
      </w:r>
    </w:p>
    <w:p w14:paraId="38978468" w14:textId="77777777" w:rsidR="00F72E05" w:rsidRDefault="00F72E05" w:rsidP="00CC0D82">
      <w:pPr>
        <w:pStyle w:val="PargrafodaLista"/>
        <w:numPr>
          <w:ilvl w:val="0"/>
          <w:numId w:val="30"/>
        </w:numPr>
      </w:pPr>
      <w:proofErr w:type="spellStart"/>
      <w:r>
        <w:t>Git</w:t>
      </w:r>
      <w:proofErr w:type="spellEnd"/>
    </w:p>
    <w:p w14:paraId="27BF6C04" w14:textId="77777777" w:rsidR="00F72E05" w:rsidRDefault="00F72E05" w:rsidP="00F72E05"/>
    <w:p w14:paraId="759F8DF2" w14:textId="77777777" w:rsidR="00F72E05" w:rsidRDefault="00F72E05" w:rsidP="00F72E05">
      <w:r>
        <w:t xml:space="preserve">O controle de versão ajuda os desenvolvedores a rastrear e gerenciar alterações no código de um projeto de </w:t>
      </w:r>
      <w:r w:rsidRPr="00FC4F5A">
        <w:rPr>
          <w:i/>
          <w:iCs/>
        </w:rPr>
        <w:t>software</w:t>
      </w:r>
      <w:r>
        <w:t xml:space="preserve"> (KINSTA, 2016). À medida que um projeto de </w:t>
      </w:r>
      <w:r w:rsidRPr="00FC4F5A">
        <w:rPr>
          <w:i/>
          <w:iCs/>
        </w:rPr>
        <w:t>software</w:t>
      </w:r>
      <w:r>
        <w:t xml:space="preserve"> cresce, o controle de versão se torna essencial.</w:t>
      </w:r>
    </w:p>
    <w:p w14:paraId="05157B79" w14:textId="77777777" w:rsidR="00F72E05" w:rsidRDefault="00F72E05" w:rsidP="00F72E05"/>
    <w:p w14:paraId="242E7C7E" w14:textId="77777777" w:rsidR="00F72E05" w:rsidRDefault="00F72E05" w:rsidP="00F72E05">
      <w:r>
        <w:t xml:space="preserve">O </w:t>
      </w:r>
      <w:proofErr w:type="spellStart"/>
      <w:r>
        <w:t>Git</w:t>
      </w:r>
      <w:proofErr w:type="spellEnd"/>
      <w:r>
        <w:t xml:space="preserve"> é um sistema de controle de versão distribuído, o que significa que toda a base de código e o histórico estão disponíveis no computador de todos os desenvolvedores, o que permite fácil ramificação e fusão (KINSTA, 2016).</w:t>
      </w:r>
    </w:p>
    <w:p w14:paraId="266AB5B5" w14:textId="77777777" w:rsidR="00F72E05" w:rsidRDefault="00F72E05" w:rsidP="00F72E05"/>
    <w:p w14:paraId="66C9A29D" w14:textId="77777777" w:rsidR="00F72E05" w:rsidRDefault="00F72E05" w:rsidP="00F72E05">
      <w:r>
        <w:t xml:space="preserve">O </w:t>
      </w:r>
      <w:r w:rsidRPr="00CC0D82">
        <w:rPr>
          <w:i/>
          <w:iCs/>
        </w:rPr>
        <w:t>GitHub</w:t>
      </w:r>
      <w:r>
        <w:t xml:space="preserve"> é uma empresa com fins lucrativos que oferece um serviço de hospedagem de repositório </w:t>
      </w:r>
      <w:proofErr w:type="spellStart"/>
      <w:r>
        <w:t>Git</w:t>
      </w:r>
      <w:proofErr w:type="spellEnd"/>
      <w:r>
        <w:t xml:space="preserve"> baseado em nuvem. Essencialmente, torna muito mais fácil para indivíduos e equipes usar o </w:t>
      </w:r>
      <w:proofErr w:type="spellStart"/>
      <w:r>
        <w:t>Git</w:t>
      </w:r>
      <w:proofErr w:type="spellEnd"/>
      <w:r>
        <w:t xml:space="preserve"> para controle de versão e colaboração (KINSTA, 2016).</w:t>
      </w:r>
    </w:p>
    <w:p w14:paraId="60705446" w14:textId="77777777" w:rsidR="00F72E05" w:rsidRDefault="00F72E05" w:rsidP="00F72E05"/>
    <w:p w14:paraId="505DE934" w14:textId="77777777" w:rsidR="00F72E05" w:rsidRDefault="00F72E05" w:rsidP="00F72E05">
      <w:r>
        <w:t xml:space="preserve">Qualquer pessoa pode se inscrever e hospedar um repositório de código público gratuitamente, o que torna o </w:t>
      </w:r>
      <w:r w:rsidRPr="00CC0D82">
        <w:rPr>
          <w:i/>
          <w:iCs/>
        </w:rPr>
        <w:t>GitHub</w:t>
      </w:r>
      <w:r>
        <w:t xml:space="preserve"> especialmente popular em projetos de código aberto.</w:t>
      </w:r>
    </w:p>
    <w:p w14:paraId="3DC85FAF" w14:textId="77777777" w:rsidR="00F72E05" w:rsidRDefault="00F72E05" w:rsidP="00F72E05"/>
    <w:p w14:paraId="4B0B96B6" w14:textId="77777777" w:rsidR="00F72E05" w:rsidRPr="00F72E05" w:rsidRDefault="00F72E05" w:rsidP="00F72E05">
      <w:r>
        <w:t xml:space="preserve">Durante esse projeto foi utilizado este serviço, o que permite compartilhar o código em diversos computadores e desenvolver o projeto sem precisar de uma máquina específica. Também </w:t>
      </w:r>
      <w:r w:rsidR="00CC0D82">
        <w:t>se controlava</w:t>
      </w:r>
      <w:r>
        <w:t xml:space="preserve"> as suas versões ao longo do tempo.</w:t>
      </w:r>
    </w:p>
    <w:p w14:paraId="16A1B1AA" w14:textId="77777777" w:rsidR="00C854B3" w:rsidRDefault="00C854B3" w:rsidP="00CC0D82">
      <w:pPr>
        <w:pStyle w:val="Ttulo3"/>
      </w:pPr>
      <w:bookmarkStart w:id="41" w:name="_Toc26739830"/>
      <w:r w:rsidRPr="00CC0D82">
        <w:t>000webhost</w:t>
      </w:r>
      <w:bookmarkEnd w:id="41"/>
    </w:p>
    <w:p w14:paraId="54298FAA" w14:textId="17FF9FA8" w:rsidR="00CC0D82" w:rsidRDefault="00CC0D82" w:rsidP="00CC0D82">
      <w:r>
        <w:t xml:space="preserve">A hospedagem na </w:t>
      </w:r>
      <w:r w:rsidRPr="00513BA7">
        <w:rPr>
          <w:i/>
          <w:iCs/>
        </w:rPr>
        <w:t>web</w:t>
      </w:r>
      <w:r>
        <w:t xml:space="preserve"> é um serviço que permite que organizações e indivíduos publiquem um site ou página da </w:t>
      </w:r>
      <w:r w:rsidRPr="00513BA7">
        <w:rPr>
          <w:i/>
          <w:iCs/>
        </w:rPr>
        <w:t>web</w:t>
      </w:r>
      <w:r>
        <w:t xml:space="preserve"> na </w:t>
      </w:r>
      <w:r w:rsidR="008E16D3">
        <w:t>i</w:t>
      </w:r>
      <w:r>
        <w:t xml:space="preserve">nternet. Um host ou provedor de serviços de hospedagem é uma empresa que fornece as tecnologias e serviços necessários para que o site ou a página da </w:t>
      </w:r>
      <w:r w:rsidRPr="00513BA7">
        <w:rPr>
          <w:i/>
          <w:iCs/>
        </w:rPr>
        <w:t>web</w:t>
      </w:r>
      <w:r>
        <w:t xml:space="preserve"> seja visualizada na </w:t>
      </w:r>
      <w:r w:rsidR="008E16D3">
        <w:t>i</w:t>
      </w:r>
      <w:r>
        <w:t xml:space="preserve">nternet. </w:t>
      </w:r>
    </w:p>
    <w:p w14:paraId="59793C7B" w14:textId="77777777" w:rsidR="00CC0D82" w:rsidRDefault="00CC0D82" w:rsidP="00CC0D82"/>
    <w:p w14:paraId="1B121EB7" w14:textId="4C7DD2C1" w:rsidR="00CC0D82" w:rsidRDefault="00CC0D82" w:rsidP="00CC0D82">
      <w:r>
        <w:t xml:space="preserve">Os sites são hospedados ou armazenados em computadores especiais chamados servidores. Quando os usuários da </w:t>
      </w:r>
      <w:r w:rsidR="008E16D3">
        <w:t>i</w:t>
      </w:r>
      <w:r>
        <w:t>nternet desejam visualizar seu site, tudo o que precisam fazer é digitar o endereço ou domínio do site no navegador. O computador se conectará ao seu servidor e suas páginas serão entregues através do navegador (MAQUINA DE RESULTADOS, 2016).</w:t>
      </w:r>
    </w:p>
    <w:p w14:paraId="213118C4" w14:textId="77777777" w:rsidR="00CC0D82" w:rsidRDefault="00CC0D82" w:rsidP="00CC0D82"/>
    <w:p w14:paraId="738FD936" w14:textId="77777777" w:rsidR="00CC0D82" w:rsidRPr="00CC0D82" w:rsidRDefault="00CC0D82" w:rsidP="00CC0D82">
      <w:r>
        <w:t xml:space="preserve">A empresa </w:t>
      </w:r>
      <w:r w:rsidRPr="00CC0D82">
        <w:rPr>
          <w:i/>
          <w:iCs/>
        </w:rPr>
        <w:t>000webhost</w:t>
      </w:r>
      <w:r>
        <w:t xml:space="preserve"> oferece uma quantidade considerável de espaço em disco e largura de banda que são mais que suficientes para quem está começando. Foi utilizado desta empresa uma hospedagem de domínio grátis que suporta as últimas versões do PHP e MySQL para o desenvolvimento desse projeto.</w:t>
      </w:r>
    </w:p>
    <w:p w14:paraId="708CEDCA" w14:textId="77777777" w:rsidR="00C854B3" w:rsidRDefault="00C854B3" w:rsidP="00CC0D82">
      <w:pPr>
        <w:pStyle w:val="Ttulo3"/>
      </w:pPr>
      <w:bookmarkStart w:id="42" w:name="_Toc26739831"/>
      <w:proofErr w:type="spellStart"/>
      <w:r w:rsidRPr="00CC0D82">
        <w:t>FileZilla</w:t>
      </w:r>
      <w:bookmarkEnd w:id="42"/>
      <w:proofErr w:type="spellEnd"/>
    </w:p>
    <w:p w14:paraId="698B6447" w14:textId="77777777" w:rsidR="00CC0D82" w:rsidRDefault="00CC0D82" w:rsidP="00CC0D82">
      <w:r>
        <w:t xml:space="preserve">O </w:t>
      </w:r>
      <w:proofErr w:type="spellStart"/>
      <w:r w:rsidRPr="00CC0D82">
        <w:rPr>
          <w:i/>
          <w:iCs/>
        </w:rPr>
        <w:t>FileZilla</w:t>
      </w:r>
      <w:proofErr w:type="spellEnd"/>
      <w:r>
        <w:t xml:space="preserve"> é uma ferramenta de </w:t>
      </w:r>
      <w:r w:rsidRPr="00FC4F5A">
        <w:rPr>
          <w:i/>
          <w:iCs/>
        </w:rPr>
        <w:t>software</w:t>
      </w:r>
      <w:r>
        <w:t xml:space="preserve"> de protocolo de transferência de arquivos de código aberto (FTP) gratuita que permite que os usuários configurem servidores FTP ou se conectem a outros servidores FTP para trocar arquivos. O </w:t>
      </w:r>
      <w:proofErr w:type="spellStart"/>
      <w:r w:rsidRPr="00CC0D82">
        <w:rPr>
          <w:i/>
          <w:iCs/>
        </w:rPr>
        <w:t>FileZilla</w:t>
      </w:r>
      <w:proofErr w:type="spellEnd"/>
      <w:r>
        <w:t xml:space="preserve"> tradicionalmente suporta o </w:t>
      </w:r>
      <w:r w:rsidRPr="00CC0D82">
        <w:rPr>
          <w:i/>
          <w:iCs/>
        </w:rPr>
        <w:t xml:space="preserve">File </w:t>
      </w:r>
      <w:proofErr w:type="spellStart"/>
      <w:r w:rsidRPr="00CC0D82">
        <w:rPr>
          <w:i/>
          <w:iCs/>
        </w:rPr>
        <w:t>Transfer</w:t>
      </w:r>
      <w:proofErr w:type="spellEnd"/>
      <w:r w:rsidRPr="00CC0D82">
        <w:rPr>
          <w:i/>
          <w:iCs/>
        </w:rPr>
        <w:t xml:space="preserve"> </w:t>
      </w:r>
      <w:proofErr w:type="spellStart"/>
      <w:r w:rsidRPr="00CC0D82">
        <w:rPr>
          <w:i/>
          <w:iCs/>
        </w:rPr>
        <w:t>Protocol</w:t>
      </w:r>
      <w:proofErr w:type="spellEnd"/>
      <w:r>
        <w:t xml:space="preserve"> sobre </w:t>
      </w:r>
      <w:proofErr w:type="spellStart"/>
      <w:r w:rsidRPr="00CC0D82">
        <w:rPr>
          <w:i/>
          <w:iCs/>
        </w:rPr>
        <w:t>Transport</w:t>
      </w:r>
      <w:proofErr w:type="spellEnd"/>
      <w:r w:rsidRPr="00CC0D82">
        <w:rPr>
          <w:i/>
          <w:iCs/>
        </w:rPr>
        <w:t xml:space="preserve"> </w:t>
      </w:r>
      <w:proofErr w:type="spellStart"/>
      <w:r w:rsidRPr="00CC0D82">
        <w:rPr>
          <w:i/>
          <w:iCs/>
        </w:rPr>
        <w:t>Layer</w:t>
      </w:r>
      <w:proofErr w:type="spellEnd"/>
      <w:r w:rsidRPr="00CC0D82">
        <w:rPr>
          <w:i/>
          <w:iCs/>
        </w:rPr>
        <w:t xml:space="preserve"> Security</w:t>
      </w:r>
      <w:r>
        <w:t xml:space="preserve"> (FTPS) (TACHTARGET, 2017). </w:t>
      </w:r>
    </w:p>
    <w:p w14:paraId="2392E86A" w14:textId="77777777" w:rsidR="00CC0D82" w:rsidRDefault="00CC0D82" w:rsidP="00CC0D82"/>
    <w:p w14:paraId="55EADE35" w14:textId="77777777" w:rsidR="00CC0D82" w:rsidRPr="00CC0D82" w:rsidRDefault="00CC0D82" w:rsidP="00CC0D82">
      <w:r>
        <w:t xml:space="preserve">Para hospedar o site no servidor online da </w:t>
      </w:r>
      <w:r w:rsidRPr="00513BA7">
        <w:rPr>
          <w:i/>
          <w:iCs/>
        </w:rPr>
        <w:t>000webhost</w:t>
      </w:r>
      <w:r>
        <w:t xml:space="preserve">, foi utilizado </w:t>
      </w:r>
      <w:proofErr w:type="spellStart"/>
      <w:r>
        <w:t>FileZilla</w:t>
      </w:r>
      <w:proofErr w:type="spellEnd"/>
      <w:r>
        <w:t xml:space="preserve"> para transferir os arquivos necessários para o aplicativo funcionar.</w:t>
      </w:r>
    </w:p>
    <w:p w14:paraId="2E5B7DD5" w14:textId="77777777" w:rsidR="00C854B3" w:rsidRDefault="00C854B3" w:rsidP="00CC0D82">
      <w:pPr>
        <w:pStyle w:val="Ttulo3"/>
      </w:pPr>
      <w:bookmarkStart w:id="43" w:name="_Toc26739832"/>
      <w:r w:rsidRPr="00CC0D82">
        <w:lastRenderedPageBreak/>
        <w:t xml:space="preserve">Google Chrome </w:t>
      </w:r>
      <w:proofErr w:type="spellStart"/>
      <w:r w:rsidRPr="00CC0D82">
        <w:rPr>
          <w:i/>
          <w:iCs/>
        </w:rPr>
        <w:t>DevTools</w:t>
      </w:r>
      <w:bookmarkEnd w:id="43"/>
      <w:proofErr w:type="spellEnd"/>
    </w:p>
    <w:p w14:paraId="06F72169" w14:textId="77777777" w:rsidR="00CC0D82" w:rsidRDefault="00CC0D82" w:rsidP="00CC0D82">
      <w:r>
        <w:t xml:space="preserve">Com a explosão das estruturas </w:t>
      </w:r>
      <w:proofErr w:type="spellStart"/>
      <w:r>
        <w:t>Javascript</w:t>
      </w:r>
      <w:proofErr w:type="spellEnd"/>
      <w:r>
        <w:t xml:space="preserve">, é mais importante do que nunca que seja possível trabalhar com seu código online no navegador. </w:t>
      </w:r>
    </w:p>
    <w:p w14:paraId="51C96221" w14:textId="77777777" w:rsidR="00CC0D82" w:rsidRDefault="00CC0D82" w:rsidP="00CC0D82"/>
    <w:p w14:paraId="35C6738A" w14:textId="4E670A31" w:rsidR="00CC0D82" w:rsidRDefault="00CC0D82" w:rsidP="00CC0D82">
      <w:r>
        <w:t xml:space="preserve">O painel do </w:t>
      </w:r>
      <w:proofErr w:type="spellStart"/>
      <w:r w:rsidRPr="00CC0D82">
        <w:rPr>
          <w:i/>
          <w:iCs/>
        </w:rPr>
        <w:t>DevTools</w:t>
      </w:r>
      <w:proofErr w:type="spellEnd"/>
      <w:r>
        <w:t xml:space="preserve"> permite interação com o HTML, CSS e </w:t>
      </w:r>
      <w:proofErr w:type="spellStart"/>
      <w:r>
        <w:t>Javascript</w:t>
      </w:r>
      <w:proofErr w:type="spellEnd"/>
      <w:r>
        <w:t xml:space="preserve"> em execução em praticamente qualquer página da </w:t>
      </w:r>
      <w:r w:rsidR="008E16D3">
        <w:t>i</w:t>
      </w:r>
      <w:r>
        <w:t xml:space="preserve">nternet. O seu objetivo real é economizar tempo e angústia mental para os desenvolvedores. O </w:t>
      </w:r>
      <w:proofErr w:type="spellStart"/>
      <w:r w:rsidRPr="00CC0D82">
        <w:rPr>
          <w:i/>
          <w:iCs/>
        </w:rPr>
        <w:t>DevTools</w:t>
      </w:r>
      <w:proofErr w:type="spellEnd"/>
      <w:r>
        <w:t xml:space="preserve"> economiza seu tempo, permitindo que você manipule seu código no navegador, permitindo que você resolva rapidamente problemas de estilo e brinque com </w:t>
      </w:r>
      <w:proofErr w:type="spellStart"/>
      <w:r>
        <w:t>idéias</w:t>
      </w:r>
      <w:proofErr w:type="spellEnd"/>
      <w:r>
        <w:t xml:space="preserve"> diferentes (GALVANIZE, 2017).</w:t>
      </w:r>
    </w:p>
    <w:p w14:paraId="194B5006" w14:textId="77777777" w:rsidR="00CC0D82" w:rsidRDefault="00CC0D82" w:rsidP="00CC0D82"/>
    <w:p w14:paraId="7949B651" w14:textId="77777777" w:rsidR="00CC0D82" w:rsidRPr="00CC0D82" w:rsidRDefault="00CC0D82" w:rsidP="00CC0D82">
      <w:r>
        <w:t xml:space="preserve">Assim ele foi essencial para o desenvolvimento do </w:t>
      </w:r>
      <w:proofErr w:type="gramStart"/>
      <w:r>
        <w:t xml:space="preserve">aplicativo </w:t>
      </w:r>
      <w:r w:rsidRPr="00513BA7">
        <w:rPr>
          <w:i/>
          <w:iCs/>
        </w:rPr>
        <w:t>web</w:t>
      </w:r>
      <w:proofErr w:type="gramEnd"/>
      <w:r>
        <w:t>.</w:t>
      </w:r>
    </w:p>
    <w:p w14:paraId="1BE42DD9" w14:textId="77777777" w:rsidR="00C854B3" w:rsidRDefault="00C854B3" w:rsidP="00CC0D82">
      <w:pPr>
        <w:pStyle w:val="Ttulo3"/>
      </w:pPr>
      <w:bookmarkStart w:id="44" w:name="_Toc26739833"/>
      <w:proofErr w:type="spellStart"/>
      <w:r>
        <w:t>ZXing</w:t>
      </w:r>
      <w:bookmarkEnd w:id="44"/>
      <w:proofErr w:type="spellEnd"/>
    </w:p>
    <w:p w14:paraId="1BBFB161" w14:textId="77777777" w:rsidR="00CC0D82" w:rsidRDefault="00CC0D82" w:rsidP="00CC0D82">
      <w:r>
        <w:t xml:space="preserve">O </w:t>
      </w:r>
      <w:proofErr w:type="spellStart"/>
      <w:r>
        <w:t>ZXing</w:t>
      </w:r>
      <w:proofErr w:type="spellEnd"/>
      <w:r>
        <w:t xml:space="preserve"> ("</w:t>
      </w:r>
      <w:r w:rsidRPr="00CC0D82">
        <w:rPr>
          <w:i/>
          <w:iCs/>
        </w:rPr>
        <w:t>zebra crossing</w:t>
      </w:r>
      <w:r>
        <w:t xml:space="preserve">") é uma biblioteca de processamento de imagem de código de barras 1D / 2D de código aberto e </w:t>
      </w:r>
      <w:proofErr w:type="spellStart"/>
      <w:r>
        <w:t>multi-formato</w:t>
      </w:r>
      <w:proofErr w:type="spellEnd"/>
      <w:r>
        <w:t xml:space="preserve"> implementada em Java, com portas para outros idiomas. Uma biblioteca de processamento de imagem de código de barras 1D / 2D em vários formatos, utilizável no sistema </w:t>
      </w:r>
      <w:proofErr w:type="spellStart"/>
      <w:r>
        <w:t>JavaScript</w:t>
      </w:r>
      <w:proofErr w:type="spellEnd"/>
      <w:r>
        <w:t xml:space="preserve"> (ZXING, 2017).</w:t>
      </w:r>
    </w:p>
    <w:p w14:paraId="24049E06" w14:textId="77777777" w:rsidR="00CC0D82" w:rsidRDefault="00CC0D82" w:rsidP="00CC0D82"/>
    <w:p w14:paraId="602F001A" w14:textId="77777777" w:rsidR="00CC0D82" w:rsidRPr="00CC0D82" w:rsidRDefault="00CC0D82" w:rsidP="00CC0D82">
      <w:r>
        <w:t xml:space="preserve">Para o desenvolvimento desse projeto foi utilizada essa biblioteca para que seja possível a leitura do código de barras através da interface </w:t>
      </w:r>
      <w:r w:rsidRPr="00513BA7">
        <w:rPr>
          <w:i/>
          <w:iCs/>
        </w:rPr>
        <w:t>web</w:t>
      </w:r>
      <w:r>
        <w:t>.</w:t>
      </w:r>
    </w:p>
    <w:p w14:paraId="0623E0EE" w14:textId="77777777" w:rsidR="00C854B3" w:rsidRDefault="00C854B3" w:rsidP="00CC0D82">
      <w:pPr>
        <w:pStyle w:val="Ttulo3"/>
      </w:pPr>
      <w:bookmarkStart w:id="45" w:name="_Toc26739834"/>
      <w:r>
        <w:t>Simular Câmera Para Leitura de Código de Barras</w:t>
      </w:r>
      <w:bookmarkEnd w:id="45"/>
    </w:p>
    <w:p w14:paraId="2978CB20" w14:textId="77777777" w:rsidR="000A7447" w:rsidRDefault="000A7447" w:rsidP="000A7447">
      <w:r>
        <w:t xml:space="preserve">Foi necessário simular a câmera do celular durante o desenvolvimento do </w:t>
      </w:r>
      <w:proofErr w:type="gramStart"/>
      <w:r>
        <w:t xml:space="preserve">aplicativo </w:t>
      </w:r>
      <w:r w:rsidRPr="00513BA7">
        <w:rPr>
          <w:i/>
          <w:iCs/>
        </w:rPr>
        <w:t>web</w:t>
      </w:r>
      <w:proofErr w:type="gramEnd"/>
      <w:r>
        <w:t xml:space="preserve"> e os seguintes programas foram utilizados:</w:t>
      </w:r>
    </w:p>
    <w:p w14:paraId="1A155B1A" w14:textId="77777777" w:rsidR="000A7447" w:rsidRDefault="000A7447" w:rsidP="000A7447"/>
    <w:p w14:paraId="4054AB11" w14:textId="069A1CCF" w:rsidR="000A7447" w:rsidRDefault="000A7447" w:rsidP="000A7447">
      <w:pPr>
        <w:pStyle w:val="PargrafodaLista"/>
        <w:numPr>
          <w:ilvl w:val="0"/>
          <w:numId w:val="31"/>
        </w:numPr>
      </w:pPr>
      <w:proofErr w:type="spellStart"/>
      <w:r w:rsidRPr="00474903">
        <w:rPr>
          <w:b/>
          <w:bCs/>
          <w:i/>
          <w:iCs/>
        </w:rPr>
        <w:t>DroidCam</w:t>
      </w:r>
      <w:proofErr w:type="spellEnd"/>
      <w:r w:rsidRPr="00474903">
        <w:rPr>
          <w:b/>
          <w:bCs/>
          <w:i/>
          <w:iCs/>
        </w:rPr>
        <w:t xml:space="preserve"> </w:t>
      </w:r>
      <w:proofErr w:type="spellStart"/>
      <w:r w:rsidRPr="00474903">
        <w:rPr>
          <w:b/>
          <w:bCs/>
          <w:i/>
          <w:iCs/>
        </w:rPr>
        <w:t>Source</w:t>
      </w:r>
      <w:proofErr w:type="spellEnd"/>
      <w:r w:rsidRPr="00474903">
        <w:rPr>
          <w:b/>
          <w:bCs/>
          <w:i/>
          <w:iCs/>
        </w:rPr>
        <w:t xml:space="preserve"> 3</w:t>
      </w:r>
      <w:r w:rsidRPr="00474903">
        <w:rPr>
          <w:b/>
          <w:bCs/>
        </w:rPr>
        <w:t xml:space="preserve">: </w:t>
      </w:r>
      <w:proofErr w:type="spellStart"/>
      <w:r w:rsidRPr="00474903">
        <w:rPr>
          <w:i/>
          <w:iCs/>
        </w:rPr>
        <w:t>DroidCam</w:t>
      </w:r>
      <w:proofErr w:type="spellEnd"/>
      <w:r>
        <w:t xml:space="preserve"> transforma seu dispositivo Android em uma </w:t>
      </w:r>
      <w:r w:rsidRPr="00513BA7">
        <w:rPr>
          <w:i/>
          <w:iCs/>
        </w:rPr>
        <w:t>webcam</w:t>
      </w:r>
      <w:r>
        <w:t xml:space="preserve"> sem fio para o seu PC. Ele pode ser usado com programas de bate-papo como o Skype, com programas de transmissão ao vivo como OBS ou </w:t>
      </w:r>
      <w:proofErr w:type="spellStart"/>
      <w:r>
        <w:t>XSplit</w:t>
      </w:r>
      <w:proofErr w:type="spellEnd"/>
      <w:r>
        <w:t xml:space="preserve"> ou em qualquer outro lugar em que você usaria normalmente uma </w:t>
      </w:r>
      <w:r w:rsidRPr="00795CE5">
        <w:rPr>
          <w:i/>
          <w:iCs/>
        </w:rPr>
        <w:t>webcam</w:t>
      </w:r>
      <w:r>
        <w:t>.</w:t>
      </w:r>
      <w:r w:rsidR="00474903">
        <w:t xml:space="preserve"> T</w:t>
      </w:r>
      <w:r>
        <w:t xml:space="preserve">ambém pode acessar a </w:t>
      </w:r>
      <w:proofErr w:type="spellStart"/>
      <w:r w:rsidRPr="00474903">
        <w:rPr>
          <w:i/>
          <w:iCs/>
        </w:rPr>
        <w:t>DroidCam</w:t>
      </w:r>
      <w:proofErr w:type="spellEnd"/>
      <w:r>
        <w:t xml:space="preserve"> como uma câmera IP através de um navegador da </w:t>
      </w:r>
      <w:r w:rsidR="008E16D3">
        <w:t>i</w:t>
      </w:r>
      <w:r>
        <w:t xml:space="preserve">nternet, sem precisar instalar </w:t>
      </w:r>
      <w:r w:rsidRPr="00FC4F5A">
        <w:rPr>
          <w:i/>
          <w:iCs/>
        </w:rPr>
        <w:t>software</w:t>
      </w:r>
      <w:r>
        <w:t xml:space="preserve"> adicional (TECHTUDO, 2014).</w:t>
      </w:r>
    </w:p>
    <w:p w14:paraId="0B3394FA" w14:textId="77777777" w:rsidR="000A7447" w:rsidRDefault="000A7447" w:rsidP="000A7447"/>
    <w:p w14:paraId="54E70094" w14:textId="77777777" w:rsidR="000A7447" w:rsidRPr="000A7447" w:rsidRDefault="000A7447" w:rsidP="000A7447">
      <w:pPr>
        <w:pStyle w:val="PargrafodaLista"/>
        <w:numPr>
          <w:ilvl w:val="0"/>
          <w:numId w:val="31"/>
        </w:numPr>
      </w:pPr>
      <w:proofErr w:type="spellStart"/>
      <w:r w:rsidRPr="00474903">
        <w:rPr>
          <w:b/>
          <w:bCs/>
          <w:i/>
          <w:iCs/>
        </w:rPr>
        <w:lastRenderedPageBreak/>
        <w:t>SparkoCam</w:t>
      </w:r>
      <w:proofErr w:type="spellEnd"/>
      <w:r w:rsidRPr="00474903">
        <w:rPr>
          <w:b/>
          <w:bCs/>
          <w:i/>
          <w:iCs/>
        </w:rPr>
        <w:t xml:space="preserve"> Virtual </w:t>
      </w:r>
      <w:proofErr w:type="spellStart"/>
      <w:r w:rsidRPr="00474903">
        <w:rPr>
          <w:b/>
          <w:bCs/>
          <w:i/>
          <w:iCs/>
        </w:rPr>
        <w:t>webCam</w:t>
      </w:r>
      <w:proofErr w:type="spellEnd"/>
      <w:r w:rsidRPr="00474903">
        <w:rPr>
          <w:b/>
          <w:bCs/>
        </w:rPr>
        <w:t>:</w:t>
      </w:r>
      <w:r>
        <w:t xml:space="preserve"> O </w:t>
      </w:r>
      <w:proofErr w:type="spellStart"/>
      <w:r w:rsidRPr="00474903">
        <w:rPr>
          <w:i/>
          <w:iCs/>
        </w:rPr>
        <w:t>SparkoCam</w:t>
      </w:r>
      <w:proofErr w:type="spellEnd"/>
      <w:r>
        <w:t xml:space="preserve"> é um </w:t>
      </w:r>
      <w:r w:rsidRPr="00FC4F5A">
        <w:rPr>
          <w:i/>
          <w:iCs/>
        </w:rPr>
        <w:t>software</w:t>
      </w:r>
      <w:r>
        <w:t xml:space="preserve"> de </w:t>
      </w:r>
      <w:r w:rsidRPr="00BC0D12">
        <w:rPr>
          <w:i/>
          <w:iCs/>
        </w:rPr>
        <w:t>webcam</w:t>
      </w:r>
      <w:r>
        <w:t xml:space="preserve"> e efeitos de vídeo para transmitir e aplicar efeitos de </w:t>
      </w:r>
      <w:r w:rsidRPr="00BC0D12">
        <w:rPr>
          <w:i/>
          <w:iCs/>
        </w:rPr>
        <w:t>webcam</w:t>
      </w:r>
      <w:r>
        <w:t xml:space="preserve"> ao vivo em suas conversas e gravações de vídeo. Neste programa é possível mostrar a tela da sua área de trabalho e transmitir o que está acontecendo na área de trabalho pela </w:t>
      </w:r>
      <w:r w:rsidRPr="00BC0D12">
        <w:rPr>
          <w:i/>
          <w:iCs/>
        </w:rPr>
        <w:t>webcam</w:t>
      </w:r>
      <w:r>
        <w:t xml:space="preserve"> (SPAKOCAM, 2015). Assim era possível simular o </w:t>
      </w:r>
      <w:proofErr w:type="gramStart"/>
      <w:r>
        <w:t xml:space="preserve">aplicativo </w:t>
      </w:r>
      <w:r w:rsidRPr="00BC0D12">
        <w:rPr>
          <w:i/>
          <w:iCs/>
        </w:rPr>
        <w:t>web</w:t>
      </w:r>
      <w:proofErr w:type="gramEnd"/>
      <w:r>
        <w:t xml:space="preserve"> sem utilizar uma </w:t>
      </w:r>
      <w:r w:rsidRPr="00BC0D12">
        <w:rPr>
          <w:i/>
          <w:iCs/>
        </w:rPr>
        <w:t>webcam</w:t>
      </w:r>
      <w:r>
        <w:t xml:space="preserve"> no computador.</w:t>
      </w:r>
    </w:p>
    <w:p w14:paraId="3D0E0BBA" w14:textId="77777777" w:rsidR="00C854B3" w:rsidRDefault="00C854B3" w:rsidP="00CC0D82">
      <w:pPr>
        <w:pStyle w:val="Ttulo3"/>
      </w:pPr>
      <w:bookmarkStart w:id="46" w:name="_Toc26739835"/>
      <w:proofErr w:type="spellStart"/>
      <w:r>
        <w:t>Proteus</w:t>
      </w:r>
      <w:bookmarkEnd w:id="46"/>
      <w:proofErr w:type="spellEnd"/>
    </w:p>
    <w:p w14:paraId="5EE4AFDE" w14:textId="77777777" w:rsidR="00474903" w:rsidRDefault="00474903" w:rsidP="00474903">
      <w:r>
        <w:t xml:space="preserve">O </w:t>
      </w:r>
      <w:proofErr w:type="spellStart"/>
      <w:r>
        <w:t>Proteus</w:t>
      </w:r>
      <w:proofErr w:type="spellEnd"/>
      <w:r>
        <w:t xml:space="preserve"> é um </w:t>
      </w:r>
      <w:r w:rsidRPr="00FC4F5A">
        <w:rPr>
          <w:i/>
          <w:iCs/>
        </w:rPr>
        <w:t>software</w:t>
      </w:r>
      <w:r>
        <w:t xml:space="preserve"> de design de circuitos eletrônicos que inclui módulos de captura esquemática, simulação e layout de PCB (placa de circuito impresso).  </w:t>
      </w:r>
      <w:proofErr w:type="spellStart"/>
      <w:r>
        <w:t>Proteus</w:t>
      </w:r>
      <w:proofErr w:type="spellEnd"/>
      <w:r>
        <w:t xml:space="preserve"> está à frente na simulação dos circuitos que contêm os microcontroladores, onde podemos simular o circuito carregando o código hexadecimal no microcontrolador (QUORA, 2015).</w:t>
      </w:r>
    </w:p>
    <w:p w14:paraId="063BB490" w14:textId="77777777" w:rsidR="00474903" w:rsidRDefault="00474903" w:rsidP="00474903"/>
    <w:p w14:paraId="3B8AB4C8" w14:textId="77777777" w:rsidR="00474903" w:rsidRPr="00474903" w:rsidRDefault="00474903" w:rsidP="00474903">
      <w:r>
        <w:t>Assim ele foi essencial para simular os circuitos do projeto, onde foram utilizados microcontroladores e módulos de GPS e de transmissão sem fio presentes em suas bibliotecas.</w:t>
      </w:r>
    </w:p>
    <w:p w14:paraId="53462689" w14:textId="77777777" w:rsidR="00C854B3" w:rsidRDefault="00C854B3" w:rsidP="00CC0D82">
      <w:pPr>
        <w:pStyle w:val="Ttulo3"/>
      </w:pPr>
      <w:bookmarkStart w:id="47" w:name="_Toc26739836"/>
      <w:r>
        <w:t>Arduino</w:t>
      </w:r>
      <w:bookmarkEnd w:id="47"/>
    </w:p>
    <w:p w14:paraId="4541335B" w14:textId="77777777" w:rsidR="00474903" w:rsidRDefault="00474903" w:rsidP="00474903">
      <w:r>
        <w:t xml:space="preserve">O Arduino é uma plataforma de código aberto usada na construção de projetos eletrônicos. O Arduino consiste em uma placa de circuito programável física e em um </w:t>
      </w:r>
      <w:r w:rsidRPr="00FC4F5A">
        <w:rPr>
          <w:i/>
          <w:iCs/>
        </w:rPr>
        <w:t>software</w:t>
      </w:r>
      <w:r>
        <w:t>, ou IDE (</w:t>
      </w:r>
      <w:proofErr w:type="spellStart"/>
      <w:r w:rsidRPr="00474903">
        <w:rPr>
          <w:i/>
          <w:iCs/>
        </w:rPr>
        <w:t>Integrated</w:t>
      </w:r>
      <w:proofErr w:type="spellEnd"/>
      <w:r w:rsidRPr="00474903">
        <w:rPr>
          <w:i/>
          <w:iCs/>
        </w:rPr>
        <w:t xml:space="preserve"> </w:t>
      </w:r>
      <w:proofErr w:type="spellStart"/>
      <w:r w:rsidRPr="00474903">
        <w:rPr>
          <w:i/>
          <w:iCs/>
        </w:rPr>
        <w:t>Development</w:t>
      </w:r>
      <w:proofErr w:type="spellEnd"/>
      <w:r w:rsidRPr="00474903">
        <w:rPr>
          <w:i/>
          <w:iCs/>
        </w:rPr>
        <w:t xml:space="preserve"> </w:t>
      </w:r>
      <w:proofErr w:type="spellStart"/>
      <w:r w:rsidRPr="00474903">
        <w:rPr>
          <w:i/>
          <w:iCs/>
        </w:rPr>
        <w:t>Environment</w:t>
      </w:r>
      <w:proofErr w:type="spellEnd"/>
      <w:r>
        <w:t>) executado no computador, usado para escrever e fazer upload de código de computador na placa física.</w:t>
      </w:r>
    </w:p>
    <w:p w14:paraId="715BFEE0" w14:textId="77777777" w:rsidR="00474903" w:rsidRDefault="00474903" w:rsidP="00474903"/>
    <w:p w14:paraId="714DC8E4" w14:textId="77777777" w:rsidR="00474903" w:rsidRDefault="00474903" w:rsidP="00474903">
      <w:r>
        <w:t xml:space="preserve">Diferentemente da maioria das placas de circuito programáveis ​​anteriores, o Arduino não precisa de uma peça de </w:t>
      </w:r>
      <w:r w:rsidRPr="00FC4F5A">
        <w:rPr>
          <w:i/>
          <w:iCs/>
        </w:rPr>
        <w:t>hardware</w:t>
      </w:r>
      <w: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14:paraId="5020B3DC" w14:textId="77777777" w:rsidR="00474903" w:rsidRDefault="00474903" w:rsidP="00474903"/>
    <w:p w14:paraId="11A0E175" w14:textId="77777777" w:rsidR="00474903" w:rsidRPr="00474903" w:rsidRDefault="00474903" w:rsidP="00474903">
      <w:r>
        <w:t>O Arduino foi utilizado para os módulos baseados em RTLS e nos módulos de ‘autoatendimento’.</w:t>
      </w:r>
    </w:p>
    <w:p w14:paraId="63F5F382" w14:textId="77777777" w:rsidR="00C854B3" w:rsidRDefault="00C854B3" w:rsidP="00CC0D82">
      <w:pPr>
        <w:pStyle w:val="Ttulo3"/>
      </w:pPr>
      <w:bookmarkStart w:id="48" w:name="_Toc26739837"/>
      <w:proofErr w:type="spellStart"/>
      <w:r>
        <w:t>PowerShell</w:t>
      </w:r>
      <w:bookmarkEnd w:id="48"/>
      <w:proofErr w:type="spellEnd"/>
    </w:p>
    <w:p w14:paraId="6D8BB04B" w14:textId="77777777" w:rsidR="00474903" w:rsidRDefault="00474903" w:rsidP="00474903">
      <w:r>
        <w:t xml:space="preserve">O </w:t>
      </w:r>
      <w:proofErr w:type="spellStart"/>
      <w:r w:rsidRPr="00474903">
        <w:rPr>
          <w:i/>
          <w:iCs/>
        </w:rPr>
        <w:t>PowerShell</w:t>
      </w:r>
      <w:proofErr w:type="spellEnd"/>
      <w:r>
        <w:t xml:space="preserve"> é uma estrutura de tarefas automatizada da Microsoft (TECHOPEDIA, 2017). Ele automatiza o processamento em lote e cria ferramentas de gerenciamento do sistema. Ele </w:t>
      </w:r>
      <w:r>
        <w:lastRenderedPageBreak/>
        <w:t>inclui mais de 130 ferramentas de linha de comando padrão para funções e permite que os administradores executem tarefas em sistemas Windows locais e remotos através do acesso ao COM (</w:t>
      </w:r>
      <w:proofErr w:type="spellStart"/>
      <w:r w:rsidRPr="00474903">
        <w:rPr>
          <w:i/>
          <w:iCs/>
        </w:rPr>
        <w:t>Component</w:t>
      </w:r>
      <w:proofErr w:type="spellEnd"/>
      <w:r w:rsidRPr="00474903">
        <w:rPr>
          <w:i/>
          <w:iCs/>
        </w:rPr>
        <w:t xml:space="preserve"> </w:t>
      </w:r>
      <w:proofErr w:type="spellStart"/>
      <w:r w:rsidRPr="00474903">
        <w:rPr>
          <w:i/>
          <w:iCs/>
        </w:rPr>
        <w:t>Object</w:t>
      </w:r>
      <w:proofErr w:type="spellEnd"/>
      <w:r w:rsidRPr="00474903">
        <w:rPr>
          <w:i/>
          <w:iCs/>
        </w:rPr>
        <w:t xml:space="preserve"> </w:t>
      </w:r>
      <w:proofErr w:type="spellStart"/>
      <w:r w:rsidRPr="00474903">
        <w:rPr>
          <w:i/>
          <w:iCs/>
        </w:rPr>
        <w:t>Model</w:t>
      </w:r>
      <w:proofErr w:type="spellEnd"/>
      <w:r>
        <w:t>) e WMI (Instrumentação de Gerenciamento do Windows) (TECHOPEDIA, 2017).</w:t>
      </w:r>
    </w:p>
    <w:p w14:paraId="22F726EF" w14:textId="77777777" w:rsidR="00474903" w:rsidRDefault="00474903" w:rsidP="00474903"/>
    <w:p w14:paraId="7E9D51B2" w14:textId="77777777" w:rsidR="00474903" w:rsidRPr="00474903" w:rsidRDefault="00474903" w:rsidP="00474903">
      <w:r>
        <w:t xml:space="preserve">Com o </w:t>
      </w:r>
      <w:proofErr w:type="spellStart"/>
      <w:r w:rsidRPr="00474903">
        <w:rPr>
          <w:i/>
          <w:iCs/>
        </w:rPr>
        <w:t>PowerShell</w:t>
      </w:r>
      <w:proofErr w:type="spellEnd"/>
      <w:r>
        <w:t xml:space="preserve"> foi possível criar um script que envia para o banco de dados os valores da posição do equipamento obtidos pelos módulos baseados em RTLS.</w:t>
      </w:r>
    </w:p>
    <w:p w14:paraId="745426AD" w14:textId="720D970D" w:rsidR="00C854B3" w:rsidRDefault="00C854B3" w:rsidP="00CC0D82">
      <w:pPr>
        <w:pStyle w:val="Ttulo3"/>
      </w:pPr>
      <w:bookmarkStart w:id="49" w:name="_Toc26739838"/>
      <w:r>
        <w:t xml:space="preserve">Arquivos </w:t>
      </w:r>
      <w:r w:rsidR="008E16D3">
        <w:t>‘</w:t>
      </w:r>
      <w:r>
        <w:t>.</w:t>
      </w:r>
      <w:proofErr w:type="spellStart"/>
      <w:r>
        <w:t>bat</w:t>
      </w:r>
      <w:proofErr w:type="spellEnd"/>
      <w:r w:rsidR="008E16D3">
        <w:t>’</w:t>
      </w:r>
      <w:bookmarkEnd w:id="49"/>
    </w:p>
    <w:p w14:paraId="5B5CB55B" w14:textId="77777777" w:rsidR="00474903" w:rsidRDefault="00474903" w:rsidP="00474903">
      <w:r>
        <w:t>Os arquivos .</w:t>
      </w:r>
      <w:proofErr w:type="spellStart"/>
      <w:r>
        <w:t>bat</w:t>
      </w:r>
      <w:proofErr w:type="spellEnd"/>
      <w:r>
        <w:t xml:space="preserve"> são chamados de Arquivos em lote, que são o conjunto de comandos do Windows que você pode executar clicando duas vezes no ícone do arquivo e executa os comandos no DOS (QUORA, 2010).</w:t>
      </w:r>
    </w:p>
    <w:p w14:paraId="0EA63D4D" w14:textId="77777777" w:rsidR="00474903" w:rsidRDefault="00474903" w:rsidP="00474903"/>
    <w:p w14:paraId="1A8A7344" w14:textId="77777777" w:rsidR="00474903" w:rsidRDefault="00474903" w:rsidP="00474903">
      <w:r>
        <w:t>Os comandos do menu Executar do Windows também podem ser executados usando arquivos em lote. Se você precisar fazer algo repetidamente, poderá criar um arquivo em lotes e, quando precisar executar esse comando, basta executar o arquivo em lotes. Você não precisa digitar o comando toda vez.</w:t>
      </w:r>
    </w:p>
    <w:p w14:paraId="4C74A556" w14:textId="77777777" w:rsidR="00474903" w:rsidRDefault="00474903" w:rsidP="00474903"/>
    <w:p w14:paraId="31F79F79" w14:textId="77777777" w:rsidR="00474903" w:rsidRPr="00474903" w:rsidRDefault="00474903" w:rsidP="00474903">
      <w:r>
        <w:t>Para o módulo de ‘autoatendimento’ foi utilizado um arquivo em lote para acionar a entregar o equipamento ou o kit pois é preciso acessar o banco de dados remoto.</w:t>
      </w:r>
    </w:p>
    <w:p w14:paraId="03ADA686" w14:textId="77777777" w:rsidR="00C854B3" w:rsidRDefault="00C854B3" w:rsidP="00CC0D82">
      <w:pPr>
        <w:pStyle w:val="Ttulo3"/>
      </w:pPr>
      <w:bookmarkStart w:id="50" w:name="_Toc26739839"/>
      <w:r w:rsidRPr="00474903">
        <w:rPr>
          <w:i/>
          <w:iCs/>
        </w:rPr>
        <w:t xml:space="preserve">Virtual Serial </w:t>
      </w:r>
      <w:proofErr w:type="spellStart"/>
      <w:r w:rsidRPr="00474903">
        <w:rPr>
          <w:i/>
          <w:iCs/>
        </w:rPr>
        <w:t>Port</w:t>
      </w:r>
      <w:proofErr w:type="spellEnd"/>
      <w:r w:rsidRPr="00474903">
        <w:rPr>
          <w:i/>
          <w:iCs/>
        </w:rPr>
        <w:t xml:space="preserve"> Driver</w:t>
      </w:r>
      <w:r w:rsidRPr="00C854B3">
        <w:t xml:space="preserve"> por </w:t>
      </w:r>
      <w:proofErr w:type="spellStart"/>
      <w:r w:rsidRPr="00474903">
        <w:rPr>
          <w:i/>
          <w:iCs/>
        </w:rPr>
        <w:t>Eltima</w:t>
      </w:r>
      <w:proofErr w:type="spellEnd"/>
      <w:r w:rsidRPr="00474903">
        <w:rPr>
          <w:i/>
          <w:iCs/>
        </w:rPr>
        <w:t xml:space="preserve"> Software</w:t>
      </w:r>
      <w:bookmarkEnd w:id="50"/>
    </w:p>
    <w:p w14:paraId="37DA13AF" w14:textId="77777777" w:rsidR="00474903" w:rsidRDefault="00474903" w:rsidP="00474903">
      <w:r>
        <w:t xml:space="preserve">O </w:t>
      </w:r>
      <w:r w:rsidRPr="00474903">
        <w:rPr>
          <w:i/>
          <w:iCs/>
        </w:rPr>
        <w:t xml:space="preserve">Virtual Serial </w:t>
      </w:r>
      <w:proofErr w:type="spellStart"/>
      <w:r w:rsidRPr="00474903">
        <w:rPr>
          <w:i/>
          <w:iCs/>
        </w:rPr>
        <w:t>Port</w:t>
      </w:r>
      <w:proofErr w:type="spellEnd"/>
      <w:r w:rsidRPr="00474903">
        <w:rPr>
          <w:i/>
          <w:iCs/>
        </w:rPr>
        <w:t xml:space="preserve"> Driver</w:t>
      </w:r>
      <w:r>
        <w:t xml:space="preserve"> é um aplicativo simples que permite criar pares de portas COM virtuais. As portas seriais virtuais criadas no </w:t>
      </w:r>
      <w:r w:rsidRPr="00474903">
        <w:rPr>
          <w:i/>
          <w:iCs/>
        </w:rPr>
        <w:t xml:space="preserve">Virtual Serial </w:t>
      </w:r>
      <w:proofErr w:type="spellStart"/>
      <w:r w:rsidRPr="00474903">
        <w:rPr>
          <w:i/>
          <w:iCs/>
        </w:rPr>
        <w:t>Port</w:t>
      </w:r>
      <w:proofErr w:type="spellEnd"/>
      <w:r w:rsidRPr="00474903">
        <w:rPr>
          <w:i/>
          <w:iCs/>
        </w:rPr>
        <w:t xml:space="preserve"> Driver</w:t>
      </w:r>
      <w:r>
        <w:t xml:space="preserve"> se comportam como se fossem portas reais, para que os aplicativos possam se comunicar e transferir dados via cabo de modem nulo virtual (FILEHIPPO, 2018). </w:t>
      </w:r>
    </w:p>
    <w:p w14:paraId="4431F279" w14:textId="77777777" w:rsidR="00474903" w:rsidRDefault="00474903" w:rsidP="00474903"/>
    <w:p w14:paraId="4B2FD3E3" w14:textId="77777777" w:rsidR="00474903" w:rsidRDefault="00474903" w:rsidP="00474903">
      <w:r>
        <w:t xml:space="preserve">O </w:t>
      </w:r>
      <w:r w:rsidRPr="00474903">
        <w:rPr>
          <w:i/>
          <w:iCs/>
        </w:rPr>
        <w:t xml:space="preserve">Virtual Serial </w:t>
      </w:r>
      <w:proofErr w:type="spellStart"/>
      <w:r w:rsidRPr="00474903">
        <w:rPr>
          <w:i/>
          <w:iCs/>
        </w:rPr>
        <w:t>Port</w:t>
      </w:r>
      <w:proofErr w:type="spellEnd"/>
      <w:r w:rsidRPr="00474903">
        <w:rPr>
          <w:i/>
          <w:iCs/>
        </w:rPr>
        <w:t xml:space="preserve"> Driver</w:t>
      </w:r>
      <w:r>
        <w:t xml:space="preserve"> possui uma interface amigável que permite criar rapidamente portas seriais com qualquer nome que você precisar (você não se limita aos nomes </w:t>
      </w:r>
      <w:proofErr w:type="spellStart"/>
      <w:r>
        <w:t>COMx</w:t>
      </w:r>
      <w:proofErr w:type="spellEnd"/>
      <w:r>
        <w:t xml:space="preserve">) (FILEHIPPO, 2018). </w:t>
      </w:r>
    </w:p>
    <w:p w14:paraId="04E093B2" w14:textId="77777777" w:rsidR="00474903" w:rsidRDefault="00474903" w:rsidP="00474903"/>
    <w:p w14:paraId="368EBA2E" w14:textId="77777777" w:rsidR="00474903" w:rsidRPr="00474903" w:rsidRDefault="00474903" w:rsidP="00474903">
      <w:r>
        <w:t xml:space="preserve">Com o </w:t>
      </w:r>
      <w:r w:rsidRPr="00474903">
        <w:rPr>
          <w:i/>
          <w:iCs/>
        </w:rPr>
        <w:t xml:space="preserve">Virtual Serial </w:t>
      </w:r>
      <w:proofErr w:type="spellStart"/>
      <w:r w:rsidRPr="00474903">
        <w:rPr>
          <w:i/>
          <w:iCs/>
        </w:rPr>
        <w:t>Port</w:t>
      </w:r>
      <w:proofErr w:type="spellEnd"/>
      <w:r w:rsidRPr="00474903">
        <w:rPr>
          <w:i/>
          <w:iCs/>
        </w:rPr>
        <w:t xml:space="preserve"> Driver</w:t>
      </w:r>
      <w:r>
        <w:t xml:space="preserve"> foi possível integrar os circuitos simulados pelo </w:t>
      </w:r>
      <w:proofErr w:type="spellStart"/>
      <w:r>
        <w:t>Proteus</w:t>
      </w:r>
      <w:proofErr w:type="spellEnd"/>
      <w:r>
        <w:t xml:space="preserve"> com os scripts desenvolvidos no </w:t>
      </w:r>
      <w:proofErr w:type="spellStart"/>
      <w:r w:rsidRPr="00474903">
        <w:rPr>
          <w:i/>
          <w:iCs/>
        </w:rPr>
        <w:t>PowerShell</w:t>
      </w:r>
      <w:proofErr w:type="spellEnd"/>
      <w:r>
        <w:t xml:space="preserve"> e nos arquivos em lote.</w:t>
      </w:r>
    </w:p>
    <w:p w14:paraId="1C893820" w14:textId="77777777" w:rsidR="00C854B3" w:rsidRDefault="00C854B3" w:rsidP="00CC0D82">
      <w:pPr>
        <w:pStyle w:val="Ttulo3"/>
      </w:pPr>
      <w:bookmarkStart w:id="51" w:name="_Toc26739840"/>
      <w:proofErr w:type="spellStart"/>
      <w:r>
        <w:lastRenderedPageBreak/>
        <w:t>XBee</w:t>
      </w:r>
      <w:bookmarkEnd w:id="51"/>
      <w:proofErr w:type="spellEnd"/>
    </w:p>
    <w:p w14:paraId="573AED0E" w14:textId="77777777" w:rsidR="005419E4" w:rsidRDefault="005419E4" w:rsidP="005419E4">
      <w:r>
        <w:t xml:space="preserve">Os módulos </w:t>
      </w:r>
      <w:proofErr w:type="spellStart"/>
      <w:r>
        <w:t>XBee</w:t>
      </w:r>
      <w:proofErr w:type="spellEnd"/>
      <w:r>
        <w:t xml:space="preserve"> são pequenos dispositivos de radiofrequência (RF) que transmitem e recebem dados pelo ar usando sinais de rádio. A capacidade sem fio é essencial sempre que você deseja colocar sensores onde nenhum cabo pode seja instalado ou onde tal amarração seja indesejável (DIGI INTERNATIONAL, 2019).</w:t>
      </w:r>
    </w:p>
    <w:p w14:paraId="0AA50C3A" w14:textId="77777777" w:rsidR="005419E4" w:rsidRDefault="005419E4" w:rsidP="005419E4"/>
    <w:p w14:paraId="78D2D440" w14:textId="77777777" w:rsidR="005419E4" w:rsidRDefault="005419E4" w:rsidP="005419E4">
      <w:r>
        <w:t xml:space="preserve">Os dispositivos </w:t>
      </w:r>
      <w:proofErr w:type="spellStart"/>
      <w:r>
        <w:t>XBee</w:t>
      </w:r>
      <w:proofErr w:type="spellEnd"/>
      <w:r>
        <w:t xml:space="preserve"> são altamente configuráveis ​​e suporta vários protocolos, o que permite escolher </w:t>
      </w:r>
      <w:proofErr w:type="gramStart"/>
      <w:r>
        <w:t>o tecnologia</w:t>
      </w:r>
      <w:proofErr w:type="gramEnd"/>
      <w:r>
        <w:t xml:space="preserve"> para sua aplicação - se você deseja configurar um par de rádios para trocar dados ou projetar um rede de malha grande com vários dispositivos (DIGI INTERNATIONAL, 2019).</w:t>
      </w:r>
    </w:p>
    <w:p w14:paraId="4B258A85" w14:textId="77777777" w:rsidR="005419E4" w:rsidRDefault="005419E4" w:rsidP="005419E4"/>
    <w:p w14:paraId="7A3FE01D" w14:textId="77777777" w:rsidR="005419E4" w:rsidRDefault="005419E4" w:rsidP="005419E4">
      <w:r>
        <w:t xml:space="preserve">Os dispositivos </w:t>
      </w:r>
      <w:proofErr w:type="spellStart"/>
      <w:r>
        <w:t>XBee</w:t>
      </w:r>
      <w:proofErr w:type="spellEnd"/>
      <w:r>
        <w:t xml:space="preserv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14:paraId="7F85A387" w14:textId="77777777" w:rsidR="005419E4" w:rsidRDefault="005419E4" w:rsidP="005419E4"/>
    <w:p w14:paraId="44DF80EE" w14:textId="77777777" w:rsidR="005419E4" w:rsidRDefault="005419E4" w:rsidP="005419E4">
      <w:r>
        <w:t xml:space="preserve">Os dispositivos </w:t>
      </w:r>
      <w:proofErr w:type="spellStart"/>
      <w:r>
        <w:t>XBee</w:t>
      </w:r>
      <w:proofErr w:type="spellEnd"/>
      <w:r>
        <w:t xml:space="preserve"> transmitem dados provenientes da entrada serial pelo ar e enviam qualquer coisa recebida sem fio à saída serial. Seja para fins de comunicação ou simplesmente para configurar o dispositivo, uma combinação dos dois processos possibilita a comunicação com o </w:t>
      </w:r>
      <w:proofErr w:type="spellStart"/>
      <w:r>
        <w:t>XBee</w:t>
      </w:r>
      <w:proofErr w:type="spellEnd"/>
      <w:r>
        <w:t xml:space="preserve"> (DIGI INTERNATIONAL, 2019). Dessa maneira, dispositivos inteligentes, como microcontroladores ou PCs, podem controlar o que o dispositivo </w:t>
      </w:r>
      <w:proofErr w:type="spellStart"/>
      <w:r>
        <w:t>XBee</w:t>
      </w:r>
      <w:proofErr w:type="spellEnd"/>
      <w:r>
        <w:t xml:space="preserve"> envia e gerenciar as mensagens sem fio recebidas (DIGI INTERNATIONAL, 2019).</w:t>
      </w:r>
    </w:p>
    <w:p w14:paraId="4D621349" w14:textId="77777777" w:rsidR="005419E4" w:rsidRDefault="005419E4" w:rsidP="005419E4"/>
    <w:p w14:paraId="468AB5C7" w14:textId="77777777" w:rsidR="005419E4" w:rsidRDefault="005419E4" w:rsidP="005419E4">
      <w:r>
        <w:t xml:space="preserve">Com essas informações, você pode identificar os dois tipos de transmissão de dados sem fio em um processo de comunicação </w:t>
      </w:r>
      <w:proofErr w:type="spellStart"/>
      <w:r>
        <w:t>XBee</w:t>
      </w:r>
      <w:proofErr w:type="spellEnd"/>
      <w:r>
        <w:t>:</w:t>
      </w:r>
    </w:p>
    <w:p w14:paraId="526C8076" w14:textId="77777777" w:rsidR="005419E4" w:rsidRDefault="005419E4" w:rsidP="005419E4"/>
    <w:p w14:paraId="278921A9" w14:textId="77777777" w:rsidR="005419E4" w:rsidRDefault="005419E4" w:rsidP="005419E4">
      <w:pPr>
        <w:pStyle w:val="PargrafodaLista"/>
        <w:numPr>
          <w:ilvl w:val="0"/>
          <w:numId w:val="32"/>
        </w:numPr>
      </w:pPr>
      <w:r>
        <w:t xml:space="preserve">Comunicação sem fio: essa comunicação ocorre entre os módulos </w:t>
      </w:r>
      <w:proofErr w:type="spellStart"/>
      <w:r>
        <w:t>XBee</w:t>
      </w:r>
      <w:proofErr w:type="spellEnd"/>
      <w:r>
        <w:t>. Os módulos que devem trabalhar juntos precisam fazer parte da mesma rede e devem usar a mesma frequência de rádio. Todos os módulos que atendem a esses requisitos podem se comunicar sem fio (DIGI INTERNATIONAL, 2019).</w:t>
      </w:r>
    </w:p>
    <w:p w14:paraId="52DD0E5C" w14:textId="77777777" w:rsidR="00C854B3" w:rsidRPr="00C854B3" w:rsidRDefault="005419E4" w:rsidP="005419E4">
      <w:pPr>
        <w:pStyle w:val="PargrafodaLista"/>
        <w:numPr>
          <w:ilvl w:val="0"/>
          <w:numId w:val="32"/>
        </w:numPr>
      </w:pPr>
      <w:r>
        <w:t xml:space="preserve">Comunicação serial: essa comunicação ocorre entre o módulo </w:t>
      </w:r>
      <w:proofErr w:type="spellStart"/>
      <w:r>
        <w:t>XBee</w:t>
      </w:r>
      <w:proofErr w:type="spellEnd"/>
      <w:r>
        <w:t xml:space="preserve"> e o dispositivo inteligente conectado a ele através da interface serial (DIGI INTERNATIONAL, 2019).</w:t>
      </w:r>
    </w:p>
    <w:p w14:paraId="057CC195" w14:textId="77777777" w:rsidR="00C854B3" w:rsidRPr="00C854B3" w:rsidRDefault="00C854B3" w:rsidP="00C854B3"/>
    <w:p w14:paraId="1E1B22A9" w14:textId="77777777" w:rsidR="00C854B3" w:rsidRPr="00C854B3" w:rsidRDefault="00C854B3" w:rsidP="00C854B3"/>
    <w:p w14:paraId="120D6359" w14:textId="77777777" w:rsidR="00BC775B" w:rsidRDefault="00BC775B" w:rsidP="00BC775B">
      <w:pPr>
        <w:pStyle w:val="Ttulo2"/>
      </w:pPr>
      <w:bookmarkStart w:id="52" w:name="_Toc26739841"/>
      <w:r w:rsidRPr="00BC775B">
        <w:t>Metodologia e Etapas de Desenvolvimento</w:t>
      </w:r>
      <w:bookmarkEnd w:id="52"/>
    </w:p>
    <w:p w14:paraId="26A8F86B" w14:textId="77777777" w:rsidR="005419E4" w:rsidRDefault="005419E4" w:rsidP="005419E4">
      <w:r>
        <w:t xml:space="preserve">O desenvolvimento do trabalho será dividido em etapas para modularizar, dividir em partes, onde cada uma dessas partes será responsável pela realização de uma etapa do projeto. Esta forma de desenvolvimento teve como objetivo reduzir falhas no processo de desenvolvimento. </w:t>
      </w:r>
    </w:p>
    <w:p w14:paraId="3B4EE55B" w14:textId="77777777" w:rsidR="005419E4" w:rsidRDefault="005419E4" w:rsidP="005419E4"/>
    <w:p w14:paraId="5CC1AEA5" w14:textId="77777777" w:rsidR="005419E4" w:rsidRDefault="005419E4" w:rsidP="005419E4">
      <w:r>
        <w:t>Os estágios de desenvolvimento serão abordados nas seções a seguir.</w:t>
      </w:r>
    </w:p>
    <w:p w14:paraId="0D55E0F0" w14:textId="77777777" w:rsidR="000F7879" w:rsidRDefault="000F7879" w:rsidP="000F7879">
      <w:pPr>
        <w:pStyle w:val="Corpodetexto"/>
        <w:numPr>
          <w:ilvl w:val="0"/>
          <w:numId w:val="3"/>
        </w:numPr>
        <w:tabs>
          <w:tab w:val="left" w:pos="1560"/>
          <w:tab w:val="left" w:pos="2552"/>
          <w:tab w:val="left" w:pos="2835"/>
        </w:tabs>
      </w:pPr>
      <w:r w:rsidRPr="000F7879">
        <w:rPr>
          <w:b/>
          <w:bCs/>
        </w:rPr>
        <w:t>Estabelecer e Revisar as Propriedades do Sistema:</w:t>
      </w:r>
      <w:r>
        <w:t xml:space="preserve"> Alguns requisitos e características do sistema foram definidos, para que as atividades que compõem o projeto sejam melhor direcionadas;</w:t>
      </w:r>
    </w:p>
    <w:p w14:paraId="32A3075E" w14:textId="77777777" w:rsidR="000F7879" w:rsidRDefault="000F7879" w:rsidP="000F7879">
      <w:pPr>
        <w:pStyle w:val="Corpodetexto"/>
        <w:numPr>
          <w:ilvl w:val="0"/>
          <w:numId w:val="3"/>
        </w:numPr>
        <w:tabs>
          <w:tab w:val="left" w:pos="1560"/>
          <w:tab w:val="left" w:pos="2552"/>
          <w:tab w:val="left" w:pos="2835"/>
        </w:tabs>
      </w:pPr>
      <w:r w:rsidRPr="000F7879">
        <w:rPr>
          <w:b/>
          <w:bCs/>
        </w:rPr>
        <w:t>Instalação dos pacotes, programas e sistema operacional para o desenvolvimento do projeto:</w:t>
      </w:r>
      <w:r>
        <w:t xml:space="preserve"> Antes de iniciar o projeto, foi necessário instalar os programas como citados anteriormente para a simulação do </w:t>
      </w:r>
      <w:r w:rsidRPr="00FC4F5A">
        <w:rPr>
          <w:i/>
          <w:iCs/>
        </w:rPr>
        <w:t>hardware</w:t>
      </w:r>
      <w:r>
        <w:t xml:space="preserve"> (programação dos microcontroladores, placas de circuito impresso, simulações dos circuitos) e para o desenvolvimento da interface </w:t>
      </w:r>
      <w:r w:rsidRPr="00BC0D12">
        <w:rPr>
          <w:i/>
          <w:iCs/>
        </w:rPr>
        <w:t>web</w:t>
      </w:r>
      <w:r>
        <w:t>, banco de dados e simulações;</w:t>
      </w:r>
    </w:p>
    <w:p w14:paraId="335E731F" w14:textId="77777777" w:rsidR="000F7879" w:rsidRDefault="000F7879" w:rsidP="000F7879">
      <w:pPr>
        <w:pStyle w:val="Corpodetexto"/>
        <w:numPr>
          <w:ilvl w:val="0"/>
          <w:numId w:val="3"/>
        </w:numPr>
        <w:tabs>
          <w:tab w:val="left" w:pos="1560"/>
          <w:tab w:val="left" w:pos="2552"/>
          <w:tab w:val="left" w:pos="2835"/>
        </w:tabs>
      </w:pPr>
      <w:r w:rsidRPr="000F7879">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Workbench devido à sua facilidade para gerenciamento de banco de dados;</w:t>
      </w:r>
    </w:p>
    <w:p w14:paraId="49733B29" w14:textId="77777777" w:rsidR="007C07A9" w:rsidRDefault="000F7879" w:rsidP="000F7879">
      <w:pPr>
        <w:pStyle w:val="Corpodetexto"/>
        <w:numPr>
          <w:ilvl w:val="0"/>
          <w:numId w:val="3"/>
        </w:numPr>
        <w:tabs>
          <w:tab w:val="left" w:pos="1560"/>
          <w:tab w:val="left" w:pos="2552"/>
          <w:tab w:val="left" w:pos="2835"/>
        </w:tabs>
      </w:pPr>
      <w:r w:rsidRPr="007C07A9">
        <w:rPr>
          <w:b/>
          <w:bCs/>
        </w:rPr>
        <w:t xml:space="preserve">Desenvolvimento da interface </w:t>
      </w:r>
      <w:r w:rsidRPr="00BC0D12">
        <w:rPr>
          <w:b/>
          <w:bCs/>
          <w:i/>
          <w:iCs/>
        </w:rPr>
        <w:t>web</w:t>
      </w:r>
      <w:r w:rsidRPr="007C07A9">
        <w:rPr>
          <w:b/>
          <w:bCs/>
        </w:rPr>
        <w:t>:</w:t>
      </w:r>
      <w:r>
        <w:t xml:space="preserve"> Com o banco de dados modelado, foi iniciado o desenvolvimento da interface </w:t>
      </w:r>
      <w:r w:rsidRPr="00BC0D12">
        <w:rPr>
          <w:i/>
          <w:iCs/>
        </w:rPr>
        <w:t>web</w:t>
      </w:r>
      <w:r>
        <w:t xml:space="preserve"> do sistema. Para a elaboração dessa interface foram </w:t>
      </w:r>
      <w:r w:rsidR="007C07A9">
        <w:t>utilizadas</w:t>
      </w:r>
      <w:r>
        <w:t xml:space="preserve"> as seguintes ferramentas</w:t>
      </w:r>
      <w:r w:rsidR="007C07A9">
        <w:t>:</w:t>
      </w:r>
    </w:p>
    <w:p w14:paraId="64B177FF" w14:textId="77777777" w:rsidR="007C07A9" w:rsidRDefault="007C07A9" w:rsidP="007C07A9">
      <w:pPr>
        <w:pStyle w:val="PargrafodaLista"/>
        <w:numPr>
          <w:ilvl w:val="1"/>
          <w:numId w:val="3"/>
        </w:numPr>
      </w:pPr>
      <w:proofErr w:type="spellStart"/>
      <w:r w:rsidRPr="007C07A9">
        <w:rPr>
          <w:b/>
          <w:bCs/>
        </w:rPr>
        <w:t>Xampp</w:t>
      </w:r>
      <w:proofErr w:type="spellEnd"/>
      <w:r w:rsidRPr="007C07A9">
        <w:rPr>
          <w:b/>
          <w:bCs/>
        </w:rPr>
        <w:t>:</w:t>
      </w:r>
      <w:r>
        <w:t xml:space="preserve"> Usava-se como um servidor da </w:t>
      </w:r>
      <w:r w:rsidRPr="00BC0D12">
        <w:rPr>
          <w:i/>
          <w:iCs/>
        </w:rPr>
        <w:t>web</w:t>
      </w:r>
      <w:r>
        <w:t xml:space="preserve"> local para fins de teste e implantação, antes de colocá-lo no servidor online;</w:t>
      </w:r>
    </w:p>
    <w:p w14:paraId="07556541" w14:textId="77777777" w:rsidR="007C07A9" w:rsidRDefault="007C07A9" w:rsidP="007C07A9">
      <w:pPr>
        <w:pStyle w:val="PargrafodaLista"/>
        <w:numPr>
          <w:ilvl w:val="1"/>
          <w:numId w:val="3"/>
        </w:numPr>
      </w:pPr>
      <w:proofErr w:type="spellStart"/>
      <w:r w:rsidRPr="004354C5">
        <w:rPr>
          <w:b/>
          <w:bCs/>
        </w:rPr>
        <w:t>CakePHP</w:t>
      </w:r>
      <w:proofErr w:type="spellEnd"/>
      <w:r w:rsidRPr="004354C5">
        <w:rPr>
          <w:b/>
          <w:bCs/>
        </w:rPr>
        <w:t>:</w:t>
      </w:r>
      <w:r>
        <w:t xml:space="preserve"> Permitiu desenvolver o </w:t>
      </w:r>
      <w:proofErr w:type="gramStart"/>
      <w:r>
        <w:t xml:space="preserve">aplicativo </w:t>
      </w:r>
      <w:r w:rsidRPr="00BC0D12">
        <w:rPr>
          <w:i/>
          <w:iCs/>
        </w:rPr>
        <w:t>web</w:t>
      </w:r>
      <w:proofErr w:type="gramEnd"/>
      <w:r>
        <w:t xml:space="preserve"> rapidamente;</w:t>
      </w:r>
    </w:p>
    <w:p w14:paraId="721A2C80" w14:textId="77777777" w:rsidR="00704B6E" w:rsidRDefault="00704B6E" w:rsidP="00704B6E">
      <w:pPr>
        <w:pStyle w:val="PargrafodaLista"/>
        <w:numPr>
          <w:ilvl w:val="1"/>
          <w:numId w:val="3"/>
        </w:numPr>
      </w:pPr>
      <w:proofErr w:type="spellStart"/>
      <w:r w:rsidRPr="00704B6E">
        <w:rPr>
          <w:b/>
          <w:bCs/>
          <w:i/>
          <w:iCs/>
        </w:rPr>
        <w:t>Github</w:t>
      </w:r>
      <w:proofErr w:type="spellEnd"/>
      <w:r w:rsidRPr="00704B6E">
        <w:rPr>
          <w:b/>
          <w:bCs/>
          <w:i/>
          <w:iCs/>
        </w:rPr>
        <w:t>:</w:t>
      </w:r>
      <w:r>
        <w:t xml:space="preserve"> Ajudou armazenar e gerenciar seu código, além de rastrear e controlar alterações do código do aplicativo;</w:t>
      </w:r>
    </w:p>
    <w:p w14:paraId="712A2C0C" w14:textId="77777777" w:rsidR="00704B6E" w:rsidRDefault="00704B6E" w:rsidP="00704B6E">
      <w:pPr>
        <w:pStyle w:val="PargrafodaLista"/>
        <w:numPr>
          <w:ilvl w:val="1"/>
          <w:numId w:val="3"/>
        </w:numPr>
      </w:pPr>
      <w:r w:rsidRPr="00704B6E">
        <w:rPr>
          <w:b/>
          <w:bCs/>
          <w:i/>
          <w:iCs/>
        </w:rPr>
        <w:t>000webhost:</w:t>
      </w:r>
      <w:r>
        <w:t xml:space="preserve"> Utilizou-se para hospedar o projeto, é o nosso servidor online;</w:t>
      </w:r>
    </w:p>
    <w:p w14:paraId="79E8CACE" w14:textId="77777777" w:rsidR="000F7879" w:rsidRDefault="00704B6E" w:rsidP="007C07A9">
      <w:pPr>
        <w:pStyle w:val="Corpodetexto"/>
        <w:numPr>
          <w:ilvl w:val="1"/>
          <w:numId w:val="3"/>
        </w:numPr>
        <w:tabs>
          <w:tab w:val="left" w:pos="1560"/>
          <w:tab w:val="left" w:pos="2552"/>
          <w:tab w:val="left" w:pos="2835"/>
        </w:tabs>
      </w:pPr>
      <w:proofErr w:type="spellStart"/>
      <w:r w:rsidRPr="00704B6E">
        <w:rPr>
          <w:b/>
          <w:bCs/>
          <w:i/>
          <w:iCs/>
        </w:rPr>
        <w:lastRenderedPageBreak/>
        <w:t>FileZilla</w:t>
      </w:r>
      <w:proofErr w:type="spellEnd"/>
      <w:r w:rsidRPr="00704B6E">
        <w:rPr>
          <w:b/>
          <w:bCs/>
          <w:i/>
          <w:iCs/>
        </w:rPr>
        <w:t>:</w:t>
      </w:r>
      <w:r>
        <w:t xml:space="preserve"> Utilizado para transferir os arquivos para o servidor online</w:t>
      </w:r>
      <w:r w:rsidR="000F7879">
        <w:t>;</w:t>
      </w:r>
    </w:p>
    <w:p w14:paraId="72B94A2D" w14:textId="77777777" w:rsidR="00704B6E" w:rsidRDefault="00704B6E" w:rsidP="00704B6E">
      <w:pPr>
        <w:pStyle w:val="PargrafodaLista"/>
        <w:numPr>
          <w:ilvl w:val="1"/>
          <w:numId w:val="3"/>
        </w:numPr>
      </w:pPr>
      <w:r w:rsidRPr="00704B6E">
        <w:rPr>
          <w:b/>
          <w:bCs/>
        </w:rPr>
        <w:t xml:space="preserve">Google Chrome </w:t>
      </w:r>
      <w:proofErr w:type="spellStart"/>
      <w:r w:rsidRPr="00704B6E">
        <w:rPr>
          <w:b/>
          <w:bCs/>
        </w:rPr>
        <w:t>DevTolls</w:t>
      </w:r>
      <w:proofErr w:type="spellEnd"/>
      <w:r w:rsidRPr="00704B6E">
        <w:rPr>
          <w:b/>
          <w:bCs/>
        </w:rPr>
        <w:t>:</w:t>
      </w:r>
      <w:r>
        <w:t xml:space="preserve"> Ajudou no desenvolvimento da parte de HTML, CSS e </w:t>
      </w:r>
      <w:proofErr w:type="spellStart"/>
      <w:r>
        <w:t>Javascript</w:t>
      </w:r>
      <w:proofErr w:type="spellEnd"/>
      <w:r>
        <w:t xml:space="preserve"> da página </w:t>
      </w:r>
      <w:r w:rsidRPr="00BC0D12">
        <w:rPr>
          <w:i/>
          <w:iCs/>
        </w:rPr>
        <w:t>web</w:t>
      </w:r>
      <w:r>
        <w:t>.</w:t>
      </w:r>
    </w:p>
    <w:p w14:paraId="495F9E9A" w14:textId="77777777" w:rsidR="000F7879" w:rsidRDefault="00704B6E" w:rsidP="00704B6E">
      <w:pPr>
        <w:pStyle w:val="PargrafodaLista"/>
        <w:numPr>
          <w:ilvl w:val="0"/>
          <w:numId w:val="3"/>
        </w:numPr>
      </w:pPr>
      <w:r w:rsidRPr="00704B6E">
        <w:rPr>
          <w:b/>
          <w:bCs/>
        </w:rPr>
        <w:t>Leitor de código de barras:</w:t>
      </w:r>
      <w:r>
        <w:rPr>
          <w:b/>
        </w:rPr>
        <w:t xml:space="preserve"> </w:t>
      </w:r>
      <w:r>
        <w:t xml:space="preserve">Foi desenvolvida uma página </w:t>
      </w:r>
      <w:r w:rsidRPr="00BC0D12">
        <w:rPr>
          <w:i/>
          <w:iCs/>
        </w:rPr>
        <w:t>web</w:t>
      </w:r>
      <w:r>
        <w:t xml:space="preserve"> responsável pela leitura do código de barras do equipamento e da carteira do estudante que identifica a sua matrícula. Nesta interface, foi utilizado a biblioteca de processamento de imagem de código de barras </w:t>
      </w:r>
      <w:proofErr w:type="spellStart"/>
      <w:r>
        <w:t>ZXing</w:t>
      </w:r>
      <w:proofErr w:type="spellEnd"/>
      <w:r>
        <w:t xml:space="preserve"> e os programas </w:t>
      </w:r>
      <w:proofErr w:type="spellStart"/>
      <w:r w:rsidRPr="00704B6E">
        <w:rPr>
          <w:i/>
          <w:iCs/>
        </w:rPr>
        <w:t>DroidCam</w:t>
      </w:r>
      <w:proofErr w:type="spellEnd"/>
      <w:r w:rsidRPr="00704B6E">
        <w:rPr>
          <w:i/>
          <w:iCs/>
        </w:rPr>
        <w:t xml:space="preserve"> </w:t>
      </w:r>
      <w:proofErr w:type="spellStart"/>
      <w:r w:rsidRPr="00704B6E">
        <w:rPr>
          <w:i/>
          <w:iCs/>
        </w:rPr>
        <w:t>Source</w:t>
      </w:r>
      <w:proofErr w:type="spellEnd"/>
      <w:r>
        <w:t xml:space="preserve"> e </w:t>
      </w:r>
      <w:proofErr w:type="spellStart"/>
      <w:r w:rsidRPr="00704B6E">
        <w:rPr>
          <w:i/>
          <w:iCs/>
        </w:rPr>
        <w:t>SparkoCam</w:t>
      </w:r>
      <w:proofErr w:type="spellEnd"/>
      <w:r w:rsidRPr="00704B6E">
        <w:rPr>
          <w:i/>
          <w:iCs/>
        </w:rPr>
        <w:t xml:space="preserve"> Virtual </w:t>
      </w:r>
      <w:proofErr w:type="spellStart"/>
      <w:r w:rsidRPr="00704B6E">
        <w:rPr>
          <w:i/>
          <w:iCs/>
        </w:rPr>
        <w:t>WebCam</w:t>
      </w:r>
      <w:proofErr w:type="spellEnd"/>
      <w:r>
        <w:t xml:space="preserve"> para realizar as simulações e testes do site;</w:t>
      </w:r>
    </w:p>
    <w:p w14:paraId="74545654" w14:textId="77777777" w:rsidR="000F7879" w:rsidRDefault="00704B6E" w:rsidP="000F7879">
      <w:pPr>
        <w:pStyle w:val="Corpodetexto"/>
        <w:numPr>
          <w:ilvl w:val="0"/>
          <w:numId w:val="3"/>
        </w:numPr>
        <w:tabs>
          <w:tab w:val="left" w:pos="1560"/>
          <w:tab w:val="left" w:pos="2552"/>
          <w:tab w:val="left" w:pos="2835"/>
        </w:tabs>
      </w:pPr>
      <w:r w:rsidRPr="00704B6E">
        <w:rPr>
          <w:b/>
          <w:bCs/>
        </w:rPr>
        <w:t>Simulação do Módulo RTLS:</w:t>
      </w:r>
      <w:r>
        <w:t xml:space="preserve"> Foi simulado a eletrônica referente ao módulo que proverá informações de localização dos equipamentos ao banco de dados. Para esta etapa foi utilizado o programa </w:t>
      </w:r>
      <w:proofErr w:type="spellStart"/>
      <w:r>
        <w:t>Proteus</w:t>
      </w:r>
      <w:proofErr w:type="spellEnd"/>
      <w:r>
        <w:t xml:space="preserve"> e suas bibliotecas que contém Arduino e </w:t>
      </w:r>
      <w:proofErr w:type="spellStart"/>
      <w:r>
        <w:t>XBee</w:t>
      </w:r>
      <w:proofErr w:type="spellEnd"/>
      <w:r>
        <w:t xml:space="preserve">. Também foi utilizado </w:t>
      </w:r>
      <w:proofErr w:type="spellStart"/>
      <w:r w:rsidRPr="00704B6E">
        <w:rPr>
          <w:i/>
          <w:iCs/>
        </w:rPr>
        <w:t>PowerShell</w:t>
      </w:r>
      <w:proofErr w:type="spellEnd"/>
      <w:r>
        <w:t xml:space="preserve"> para executar um script que permita atualizar o banco de dados do servidor online. Além disso foi utilizado o programa </w:t>
      </w:r>
      <w:r w:rsidRPr="00704B6E">
        <w:rPr>
          <w:i/>
          <w:iCs/>
        </w:rPr>
        <w:t xml:space="preserve">Virtual Serial </w:t>
      </w:r>
      <w:proofErr w:type="spellStart"/>
      <w:r w:rsidRPr="00704B6E">
        <w:rPr>
          <w:i/>
          <w:iCs/>
        </w:rPr>
        <w:t>Port</w:t>
      </w:r>
      <w:proofErr w:type="spellEnd"/>
      <w:r w:rsidRPr="00704B6E">
        <w:rPr>
          <w:i/>
          <w:iCs/>
        </w:rPr>
        <w:t xml:space="preserve"> Driver </w:t>
      </w:r>
      <w:r w:rsidRPr="00704B6E">
        <w:t xml:space="preserve">por </w:t>
      </w:r>
      <w:proofErr w:type="spellStart"/>
      <w:r w:rsidRPr="00704B6E">
        <w:rPr>
          <w:i/>
          <w:iCs/>
        </w:rPr>
        <w:t>Eltima</w:t>
      </w:r>
      <w:proofErr w:type="spellEnd"/>
      <w:r w:rsidRPr="00704B6E">
        <w:rPr>
          <w:i/>
          <w:iCs/>
        </w:rPr>
        <w:t xml:space="preserve"> Software</w:t>
      </w:r>
      <w:r>
        <w:t xml:space="preserve"> para criar portas COM virtuais, integrando o script do </w:t>
      </w:r>
      <w:proofErr w:type="spellStart"/>
      <w:r w:rsidRPr="00704B6E">
        <w:rPr>
          <w:i/>
          <w:iCs/>
        </w:rPr>
        <w:t>Powershell</w:t>
      </w:r>
      <w:proofErr w:type="spellEnd"/>
      <w:r>
        <w:t xml:space="preserve"> e o projeto simulado no </w:t>
      </w:r>
      <w:proofErr w:type="spellStart"/>
      <w:r>
        <w:t>Proteus</w:t>
      </w:r>
      <w:proofErr w:type="spellEnd"/>
      <w:r>
        <w:t>;</w:t>
      </w:r>
    </w:p>
    <w:p w14:paraId="6280D34B" w14:textId="77777777" w:rsidR="000F7879" w:rsidRDefault="00704B6E" w:rsidP="000F7879">
      <w:pPr>
        <w:pStyle w:val="Corpodetexto"/>
        <w:numPr>
          <w:ilvl w:val="0"/>
          <w:numId w:val="3"/>
        </w:numPr>
        <w:tabs>
          <w:tab w:val="left" w:pos="1560"/>
          <w:tab w:val="left" w:pos="2552"/>
          <w:tab w:val="left" w:pos="2835"/>
        </w:tabs>
      </w:pPr>
      <w:r w:rsidRPr="00704B6E">
        <w:rPr>
          <w:b/>
          <w:bCs/>
        </w:rPr>
        <w:t xml:space="preserve">Simulação do Módulo de </w:t>
      </w:r>
      <w:r>
        <w:rPr>
          <w:b/>
          <w:bCs/>
        </w:rPr>
        <w:t>‘</w:t>
      </w:r>
      <w:r w:rsidRPr="00704B6E">
        <w:rPr>
          <w:b/>
          <w:bCs/>
        </w:rPr>
        <w:t>Autoatendimento</w:t>
      </w:r>
      <w:r>
        <w:rPr>
          <w:b/>
          <w:bCs/>
        </w:rPr>
        <w:t>’</w:t>
      </w:r>
      <w:r w:rsidRPr="00704B6E">
        <w:rPr>
          <w:b/>
          <w:bCs/>
        </w:rPr>
        <w:t>:</w:t>
      </w:r>
      <w:r>
        <w:t xml:space="preserve"> Foi simulado a eletrônica referente ao módulo que permitirá ao usuário pegar o equipamento ou Kit sem intermédio de uma outra pessoa. Para esta etapa foi utilizado o programa </w:t>
      </w:r>
      <w:proofErr w:type="spellStart"/>
      <w:r>
        <w:t>Proteus</w:t>
      </w:r>
      <w:proofErr w:type="spellEnd"/>
      <w:r>
        <w:t xml:space="preserve"> e suas bibliotecas que contém Arduino. Também foram utilizados arquivos ‘.</w:t>
      </w:r>
      <w:proofErr w:type="spellStart"/>
      <w:r>
        <w:t>bat</w:t>
      </w:r>
      <w:proofErr w:type="spellEnd"/>
      <w:r>
        <w:t xml:space="preserve">’ para executar um script que permita acessar o banco de dados do servidor online. Além disso, foi utilizado o </w:t>
      </w:r>
      <w:r w:rsidRPr="00704B6E">
        <w:rPr>
          <w:i/>
          <w:iCs/>
        </w:rPr>
        <w:t xml:space="preserve">programa Virtual Serial </w:t>
      </w:r>
      <w:proofErr w:type="spellStart"/>
      <w:r w:rsidRPr="00704B6E">
        <w:rPr>
          <w:i/>
          <w:iCs/>
        </w:rPr>
        <w:t>Port</w:t>
      </w:r>
      <w:proofErr w:type="spellEnd"/>
      <w:r w:rsidRPr="00704B6E">
        <w:rPr>
          <w:i/>
          <w:iCs/>
        </w:rPr>
        <w:t xml:space="preserve"> Driver</w:t>
      </w:r>
      <w:r>
        <w:t xml:space="preserve"> por </w:t>
      </w:r>
      <w:proofErr w:type="spellStart"/>
      <w:r w:rsidRPr="00704B6E">
        <w:rPr>
          <w:i/>
          <w:iCs/>
        </w:rPr>
        <w:t>Eltima</w:t>
      </w:r>
      <w:proofErr w:type="spellEnd"/>
      <w:r w:rsidRPr="00704B6E">
        <w:rPr>
          <w:i/>
          <w:iCs/>
        </w:rPr>
        <w:t xml:space="preserve"> Software</w:t>
      </w:r>
      <w:r>
        <w:t xml:space="preserve"> para criar portas COM virtuais, integrando o script do </w:t>
      </w:r>
      <w:proofErr w:type="spellStart"/>
      <w:r w:rsidRPr="00704B6E">
        <w:rPr>
          <w:i/>
          <w:iCs/>
        </w:rPr>
        <w:t>Powershell</w:t>
      </w:r>
      <w:proofErr w:type="spellEnd"/>
      <w:r>
        <w:t xml:space="preserve"> e o projeto simulado no </w:t>
      </w:r>
      <w:proofErr w:type="spellStart"/>
      <w:r>
        <w:t>Proteus</w:t>
      </w:r>
      <w:proofErr w:type="spellEnd"/>
      <w:r>
        <w:t>;</w:t>
      </w:r>
    </w:p>
    <w:p w14:paraId="0336CAFA" w14:textId="77777777" w:rsidR="00704B6E" w:rsidRDefault="00704B6E" w:rsidP="00704B6E">
      <w:pPr>
        <w:pStyle w:val="PargrafodaLista"/>
        <w:numPr>
          <w:ilvl w:val="0"/>
          <w:numId w:val="3"/>
        </w:numPr>
      </w:pPr>
      <w:r w:rsidRPr="00704B6E">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14:paraId="68158D6B" w14:textId="77777777" w:rsidR="00704B6E" w:rsidRDefault="00704B6E" w:rsidP="000F7879">
      <w:pPr>
        <w:pStyle w:val="Corpodetexto"/>
        <w:numPr>
          <w:ilvl w:val="0"/>
          <w:numId w:val="3"/>
        </w:numPr>
        <w:tabs>
          <w:tab w:val="left" w:pos="1560"/>
          <w:tab w:val="left" w:pos="2552"/>
          <w:tab w:val="left" w:pos="2835"/>
        </w:tabs>
      </w:pPr>
      <w:r w:rsidRPr="00704B6E">
        <w:rPr>
          <w:b/>
          <w:bCs/>
        </w:rPr>
        <w:t>Lições Aprendidas:</w:t>
      </w:r>
      <w:r>
        <w:t xml:space="preserve"> Registro de tudo que foi aprendido durante o desenvolvimento do projeto.</w:t>
      </w:r>
    </w:p>
    <w:p w14:paraId="1DDF2F59" w14:textId="77777777" w:rsidR="005419E4" w:rsidRDefault="005419E4" w:rsidP="005419E4"/>
    <w:p w14:paraId="16281BE9" w14:textId="77777777" w:rsidR="005419E4" w:rsidRPr="005419E4" w:rsidRDefault="005419E4" w:rsidP="005419E4"/>
    <w:p w14:paraId="1BC3846D" w14:textId="77777777" w:rsidR="00BC775B" w:rsidRDefault="00BC775B" w:rsidP="00BC775B">
      <w:pPr>
        <w:pStyle w:val="Ttulo2"/>
      </w:pPr>
      <w:bookmarkStart w:id="53" w:name="_Toc26739842"/>
      <w:r>
        <w:lastRenderedPageBreak/>
        <w:t>Apresentação do Sistema</w:t>
      </w:r>
      <w:bookmarkEnd w:id="53"/>
    </w:p>
    <w:p w14:paraId="36BC07B7" w14:textId="77777777" w:rsidR="002E2466" w:rsidRPr="002E2466" w:rsidRDefault="002E2466" w:rsidP="002E2466">
      <w:r w:rsidRPr="002E2466">
        <w:t>A seguir irá apresentar o sistema final. Ele foi dividido em quatro partes: Banco de Dados (funcional</w:t>
      </w:r>
      <w:r w:rsidR="00DE7A2D" w:rsidRPr="002E2466">
        <w:t>),</w:t>
      </w:r>
      <w:r w:rsidRPr="002E2466">
        <w:t xml:space="preserve"> Interface de Aquisição/ Vínculo (funcional), Módulo de Localização (Simulado) e Módulo de </w:t>
      </w:r>
      <w:r>
        <w:t>‘Autoatendimento’</w:t>
      </w:r>
      <w:r w:rsidRPr="002E2466">
        <w:t xml:space="preserve"> (Sugestão).</w:t>
      </w:r>
    </w:p>
    <w:p w14:paraId="6680C135" w14:textId="77777777" w:rsidR="002E2466" w:rsidRDefault="002E2466" w:rsidP="002E2466">
      <w:pPr>
        <w:pStyle w:val="Ttulo3"/>
      </w:pPr>
      <w:bookmarkStart w:id="54" w:name="_Toc26739843"/>
      <w:r>
        <w:t>Banco de Dados</w:t>
      </w:r>
      <w:bookmarkEnd w:id="54"/>
    </w:p>
    <w:p w14:paraId="74810443" w14:textId="77777777" w:rsidR="002E2466" w:rsidRDefault="002E2466" w:rsidP="002E2466">
      <w:r>
        <w:t xml:space="preserve">A </w:t>
      </w:r>
      <w:r w:rsidR="00DE7A2D">
        <w:t>Figura 11 apresenta a configuração do banco de dados utilizado.</w:t>
      </w:r>
    </w:p>
    <w:p w14:paraId="148D81C4" w14:textId="77777777" w:rsidR="00DE7A2D" w:rsidRDefault="00DE7A2D" w:rsidP="002E2466"/>
    <w:p w14:paraId="13B806C3" w14:textId="7A663E28" w:rsidR="002E2466" w:rsidRPr="00772AFB" w:rsidRDefault="002E2466" w:rsidP="00DE7A2D">
      <w:pPr>
        <w:pStyle w:val="Legenda"/>
        <w:ind w:left="0"/>
      </w:pPr>
      <w:bookmarkStart w:id="55" w:name="_Toc26739628"/>
      <w:r w:rsidRPr="00772AFB">
        <w:t xml:space="preserve">Figura </w:t>
      </w:r>
      <w:r w:rsidR="004C49B2">
        <w:fldChar w:fldCharType="begin"/>
      </w:r>
      <w:r w:rsidR="004C49B2">
        <w:instrText xml:space="preserve"> SEQ Figura \* ARABIC </w:instrText>
      </w:r>
      <w:r w:rsidR="004C49B2">
        <w:fldChar w:fldCharType="separate"/>
      </w:r>
      <w:r w:rsidR="00076038">
        <w:rPr>
          <w:noProof/>
        </w:rPr>
        <w:t>11</w:t>
      </w:r>
      <w:r w:rsidR="004C49B2">
        <w:rPr>
          <w:noProof/>
        </w:rPr>
        <w:fldChar w:fldCharType="end"/>
      </w:r>
      <w:r>
        <w:t xml:space="preserve"> – </w:t>
      </w:r>
      <w:r w:rsidR="00DE7A2D" w:rsidRPr="00DE7A2D">
        <w:t>Esquemático das tabelas do banco de dados e como elas se relacionam</w:t>
      </w:r>
      <w:bookmarkEnd w:id="55"/>
    </w:p>
    <w:p w14:paraId="15E8100E" w14:textId="77777777" w:rsidR="002E2466" w:rsidRPr="00772AFB" w:rsidRDefault="002E2466" w:rsidP="00DE7A2D">
      <w:pPr>
        <w:spacing w:line="240" w:lineRule="auto"/>
        <w:jc w:val="center"/>
      </w:pPr>
      <w:r>
        <w:rPr>
          <w:noProof/>
        </w:rPr>
        <w:drawing>
          <wp:inline distT="0" distB="0" distL="0" distR="0" wp14:anchorId="32FD8E2A" wp14:editId="4443ACB6">
            <wp:extent cx="5760720" cy="466471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ML-VIEW.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664710"/>
                    </a:xfrm>
                    <a:prstGeom prst="rect">
                      <a:avLst/>
                    </a:prstGeom>
                  </pic:spPr>
                </pic:pic>
              </a:graphicData>
            </a:graphic>
          </wp:inline>
        </w:drawing>
      </w:r>
    </w:p>
    <w:p w14:paraId="02BC98D2" w14:textId="77777777" w:rsidR="002E2466" w:rsidRDefault="002E2466" w:rsidP="002E2466">
      <w:pPr>
        <w:rPr>
          <w:sz w:val="18"/>
        </w:rPr>
      </w:pPr>
      <w:r w:rsidRPr="00FE0F3F">
        <w:rPr>
          <w:sz w:val="18"/>
        </w:rPr>
        <w:t>Fonte: Produção do próprio autor.</w:t>
      </w:r>
    </w:p>
    <w:p w14:paraId="183F5874" w14:textId="77777777" w:rsidR="00DE7A2D" w:rsidRDefault="00DE7A2D" w:rsidP="002E2466">
      <w:pPr>
        <w:rPr>
          <w:sz w:val="18"/>
        </w:rPr>
      </w:pPr>
    </w:p>
    <w:p w14:paraId="51311B68" w14:textId="77777777" w:rsidR="00DE7A2D" w:rsidRDefault="00DE7A2D" w:rsidP="002E2466">
      <w:r w:rsidRPr="00DE7A2D">
        <w:t>Como pode observar na Figura 1</w:t>
      </w:r>
      <w:r>
        <w:t>1</w:t>
      </w:r>
      <w:r w:rsidRPr="00DE7A2D">
        <w:t>, o sistema apresenta as seguintes tabelas com as suas colunas:</w:t>
      </w:r>
    </w:p>
    <w:p w14:paraId="63F53747" w14:textId="77777777" w:rsidR="00DE7A2D" w:rsidRDefault="00DE7A2D" w:rsidP="00DE7A2D">
      <w:pPr>
        <w:pStyle w:val="PargrafodaLista"/>
        <w:numPr>
          <w:ilvl w:val="0"/>
          <w:numId w:val="34"/>
        </w:numPr>
      </w:pPr>
      <w:proofErr w:type="spellStart"/>
      <w:r w:rsidRPr="00DE7A2D">
        <w:rPr>
          <w:i/>
          <w:iCs/>
        </w:rPr>
        <w:t>Loan</w:t>
      </w:r>
      <w:proofErr w:type="spellEnd"/>
      <w:r w:rsidRPr="00DE7A2D">
        <w:rPr>
          <w:i/>
          <w:iCs/>
        </w:rPr>
        <w:t>:</w:t>
      </w:r>
      <w:r>
        <w:t xml:space="preserve"> Ela armazena os empréstimos. </w:t>
      </w:r>
    </w:p>
    <w:p w14:paraId="5156781B" w14:textId="77777777" w:rsidR="00DE7A2D" w:rsidRDefault="00DE7A2D" w:rsidP="00DE7A2D">
      <w:pPr>
        <w:pStyle w:val="PargrafodaLista"/>
        <w:numPr>
          <w:ilvl w:val="1"/>
          <w:numId w:val="34"/>
        </w:numPr>
      </w:pPr>
      <w:r w:rsidRPr="00DE7A2D">
        <w:rPr>
          <w:i/>
          <w:iCs/>
        </w:rPr>
        <w:t>id:</w:t>
      </w:r>
      <w:r>
        <w:t xml:space="preserve"> Esta coluna recebe o valor inteiro auto incrementado que identifica o empréstimo na tabela;</w:t>
      </w:r>
    </w:p>
    <w:p w14:paraId="7D4A916D" w14:textId="77777777" w:rsidR="00DE7A2D" w:rsidRDefault="00DE7A2D" w:rsidP="00DE7A2D">
      <w:pPr>
        <w:pStyle w:val="PargrafodaLista"/>
        <w:numPr>
          <w:ilvl w:val="1"/>
          <w:numId w:val="34"/>
        </w:numPr>
      </w:pPr>
      <w:proofErr w:type="spellStart"/>
      <w:r w:rsidRPr="00DE7A2D">
        <w:rPr>
          <w:i/>
          <w:iCs/>
        </w:rPr>
        <w:lastRenderedPageBreak/>
        <w:t>student_id</w:t>
      </w:r>
      <w:proofErr w:type="spellEnd"/>
      <w:r>
        <w:t>: Recebe valor inteiro referente à coluna id da tabela dos estudantes. Assim guarda o estudante que pegou o equipamento;</w:t>
      </w:r>
    </w:p>
    <w:p w14:paraId="30B9F8D6" w14:textId="77777777" w:rsidR="00DE7A2D" w:rsidRDefault="00DE7A2D" w:rsidP="00DE7A2D">
      <w:pPr>
        <w:pStyle w:val="PargrafodaLista"/>
        <w:numPr>
          <w:ilvl w:val="1"/>
          <w:numId w:val="34"/>
        </w:numPr>
      </w:pPr>
      <w:proofErr w:type="spellStart"/>
      <w:r w:rsidRPr="00DE7A2D">
        <w:rPr>
          <w:i/>
          <w:iCs/>
        </w:rPr>
        <w:t>equipament_id</w:t>
      </w:r>
      <w:proofErr w:type="spellEnd"/>
      <w:r>
        <w:t>: Recebe valores de números referentes ao id da tabela dos equipamentos. Assim guarda o equipamento do empréstimo;</w:t>
      </w:r>
    </w:p>
    <w:p w14:paraId="698BF57E" w14:textId="77777777" w:rsidR="00DE7A2D" w:rsidRDefault="00DE7A2D" w:rsidP="00DE7A2D">
      <w:pPr>
        <w:pStyle w:val="PargrafodaLista"/>
        <w:numPr>
          <w:ilvl w:val="1"/>
          <w:numId w:val="34"/>
        </w:numPr>
      </w:pPr>
      <w:proofErr w:type="spellStart"/>
      <w:r w:rsidRPr="00DE7A2D">
        <w:rPr>
          <w:i/>
          <w:iCs/>
        </w:rPr>
        <w:t>created</w:t>
      </w:r>
      <w:proofErr w:type="spellEnd"/>
      <w:r>
        <w:t>: Recebe o valor da data e do horário que o dado do empréstimo foi inserido;</w:t>
      </w:r>
    </w:p>
    <w:p w14:paraId="3955D51D" w14:textId="77777777" w:rsidR="00DE7A2D" w:rsidRDefault="00DE7A2D" w:rsidP="00DE7A2D">
      <w:pPr>
        <w:pStyle w:val="PargrafodaLista"/>
        <w:numPr>
          <w:ilvl w:val="1"/>
          <w:numId w:val="34"/>
        </w:numPr>
      </w:pPr>
      <w:proofErr w:type="spellStart"/>
      <w:r w:rsidRPr="00DE7A2D">
        <w:rPr>
          <w:i/>
          <w:iCs/>
        </w:rPr>
        <w:t>modified</w:t>
      </w:r>
      <w:proofErr w:type="spellEnd"/>
      <w:r>
        <w:t xml:space="preserve">: Recebe o valor da data e do horário que os dados do empréstimo </w:t>
      </w:r>
      <w:proofErr w:type="spellStart"/>
      <w:r>
        <w:t>foram</w:t>
      </w:r>
      <w:proofErr w:type="spellEnd"/>
      <w:r>
        <w:t xml:space="preserve"> </w:t>
      </w:r>
      <w:proofErr w:type="gramStart"/>
      <w:r>
        <w:t>modificado</w:t>
      </w:r>
      <w:proofErr w:type="gramEnd"/>
      <w:r>
        <w:t>;</w:t>
      </w:r>
    </w:p>
    <w:p w14:paraId="2CDD9A6B" w14:textId="77777777" w:rsidR="00DE7A2D" w:rsidRDefault="00DE7A2D" w:rsidP="00DE7A2D">
      <w:pPr>
        <w:pStyle w:val="PargrafodaLista"/>
        <w:numPr>
          <w:ilvl w:val="1"/>
          <w:numId w:val="34"/>
        </w:numPr>
      </w:pPr>
      <w:proofErr w:type="spellStart"/>
      <w:r w:rsidRPr="00DE7A2D">
        <w:rPr>
          <w:i/>
          <w:iCs/>
        </w:rPr>
        <w:t>scheduled_devolution</w:t>
      </w:r>
      <w:proofErr w:type="spellEnd"/>
      <w:r>
        <w:t>: Recebe o valor da data e do horário que o equipamento ou kit deverá ser devolvido;</w:t>
      </w:r>
    </w:p>
    <w:p w14:paraId="4C79CF64" w14:textId="77777777" w:rsidR="00DE7A2D" w:rsidRDefault="00DE7A2D" w:rsidP="00DE7A2D">
      <w:pPr>
        <w:pStyle w:val="PargrafodaLista"/>
        <w:numPr>
          <w:ilvl w:val="1"/>
          <w:numId w:val="34"/>
        </w:numPr>
      </w:pPr>
      <w:proofErr w:type="spellStart"/>
      <w:r w:rsidRPr="00DE7A2D">
        <w:rPr>
          <w:i/>
          <w:iCs/>
        </w:rPr>
        <w:t>real_devolution</w:t>
      </w:r>
      <w:proofErr w:type="spellEnd"/>
      <w:r>
        <w:t>: Recebe o valor da data e do horário que o equipamento ou kit foi realmente devolvido;</w:t>
      </w:r>
    </w:p>
    <w:p w14:paraId="781604F8" w14:textId="77777777" w:rsidR="00DE7A2D" w:rsidRDefault="00DE7A2D" w:rsidP="00DE7A2D">
      <w:pPr>
        <w:pStyle w:val="PargrafodaLista"/>
        <w:numPr>
          <w:ilvl w:val="1"/>
          <w:numId w:val="34"/>
        </w:numPr>
      </w:pPr>
      <w:proofErr w:type="spellStart"/>
      <w:r w:rsidRPr="00DE7A2D">
        <w:rPr>
          <w:i/>
          <w:iCs/>
        </w:rPr>
        <w:t>real_borrow</w:t>
      </w:r>
      <w:proofErr w:type="spellEnd"/>
      <w:r>
        <w:t>: Recebe o valor da data e do horário que o equipamento ou kit deverá ser devolvido;</w:t>
      </w:r>
    </w:p>
    <w:p w14:paraId="7FC98F88" w14:textId="77777777" w:rsidR="00DE7A2D" w:rsidRDefault="00DE7A2D" w:rsidP="00DE7A2D">
      <w:pPr>
        <w:pStyle w:val="PargrafodaLista"/>
        <w:numPr>
          <w:ilvl w:val="1"/>
          <w:numId w:val="34"/>
        </w:numPr>
      </w:pPr>
      <w:proofErr w:type="spellStart"/>
      <w:r w:rsidRPr="00DE7A2D">
        <w:rPr>
          <w:i/>
          <w:iCs/>
        </w:rPr>
        <w:t>scheduled_borrow</w:t>
      </w:r>
      <w:proofErr w:type="spellEnd"/>
      <w:r>
        <w:t>: Recebe o valor da data e do horário que o equipamento ou kit foi realmente devolvido</w:t>
      </w:r>
      <w:r w:rsidR="005E0E98">
        <w:t>.</w:t>
      </w:r>
    </w:p>
    <w:p w14:paraId="729454E8" w14:textId="77777777" w:rsidR="00DE7A2D" w:rsidRDefault="00DE7A2D" w:rsidP="00DE7A2D"/>
    <w:p w14:paraId="3F8A35E7" w14:textId="77777777" w:rsidR="00DE7A2D" w:rsidRDefault="00DE7A2D" w:rsidP="00DE7A2D">
      <w:pPr>
        <w:pStyle w:val="PargrafodaLista"/>
        <w:numPr>
          <w:ilvl w:val="0"/>
          <w:numId w:val="34"/>
        </w:numPr>
      </w:pPr>
      <w:proofErr w:type="spellStart"/>
      <w:r w:rsidRPr="00DE7A2D">
        <w:rPr>
          <w:i/>
          <w:iCs/>
        </w:rPr>
        <w:t>Equipaments</w:t>
      </w:r>
      <w:proofErr w:type="spellEnd"/>
      <w:r>
        <w:t xml:space="preserve">: Ela guarda todos os equipamentos ou kits presentes no almoxarifado. </w:t>
      </w:r>
    </w:p>
    <w:p w14:paraId="3442AEDE" w14:textId="77777777" w:rsidR="00DE7A2D" w:rsidRDefault="00DE7A2D" w:rsidP="00DE7A2D">
      <w:pPr>
        <w:pStyle w:val="PargrafodaLista"/>
        <w:numPr>
          <w:ilvl w:val="1"/>
          <w:numId w:val="34"/>
        </w:numPr>
      </w:pPr>
      <w:r w:rsidRPr="005E0E98">
        <w:rPr>
          <w:i/>
          <w:iCs/>
        </w:rPr>
        <w:t>id</w:t>
      </w:r>
      <w:r>
        <w:t>: Esta coluna recebe o valor inteiro auto incrementado que identifica o equipamento ou kit na tabela;</w:t>
      </w:r>
    </w:p>
    <w:p w14:paraId="7D3B4D37" w14:textId="77777777" w:rsidR="00DE7A2D" w:rsidRDefault="00DE7A2D" w:rsidP="00DE7A2D">
      <w:pPr>
        <w:pStyle w:val="PargrafodaLista"/>
        <w:numPr>
          <w:ilvl w:val="1"/>
          <w:numId w:val="34"/>
        </w:numPr>
      </w:pPr>
      <w:proofErr w:type="spellStart"/>
      <w:r w:rsidRPr="005E0E98">
        <w:rPr>
          <w:i/>
          <w:iCs/>
        </w:rPr>
        <w:t>name</w:t>
      </w:r>
      <w:proofErr w:type="spellEnd"/>
      <w:r>
        <w:t xml:space="preserve">: Recebe valor em </w:t>
      </w:r>
      <w:proofErr w:type="spellStart"/>
      <w:r w:rsidRPr="005E0E98">
        <w:rPr>
          <w:i/>
          <w:iCs/>
        </w:rPr>
        <w:t>string</w:t>
      </w:r>
      <w:proofErr w:type="spellEnd"/>
      <w:r>
        <w:t xml:space="preserve"> de caracteres que se refere ao nome do equipamento ou kit;</w:t>
      </w:r>
    </w:p>
    <w:p w14:paraId="670E3DA0" w14:textId="77777777" w:rsidR="00DE7A2D" w:rsidRDefault="00DE7A2D" w:rsidP="00DE7A2D">
      <w:pPr>
        <w:pStyle w:val="PargrafodaLista"/>
        <w:numPr>
          <w:ilvl w:val="1"/>
          <w:numId w:val="34"/>
        </w:numPr>
      </w:pPr>
      <w:proofErr w:type="spellStart"/>
      <w:r w:rsidRPr="005E0E98">
        <w:rPr>
          <w:i/>
          <w:iCs/>
        </w:rPr>
        <w:t>code</w:t>
      </w:r>
      <w:proofErr w:type="spellEnd"/>
      <w:r>
        <w:t xml:space="preserve">: Recebe o código em </w:t>
      </w:r>
      <w:proofErr w:type="spellStart"/>
      <w:r w:rsidRPr="005E0E98">
        <w:rPr>
          <w:i/>
          <w:iCs/>
        </w:rPr>
        <w:t>string</w:t>
      </w:r>
      <w:proofErr w:type="spellEnd"/>
      <w:r>
        <w:t xml:space="preserve"> de caracteres do código de barras que identifica o equipamento ou kit;</w:t>
      </w:r>
    </w:p>
    <w:p w14:paraId="285F0CB3" w14:textId="77777777" w:rsidR="00DE7A2D" w:rsidRDefault="00DE7A2D" w:rsidP="00DE7A2D">
      <w:pPr>
        <w:pStyle w:val="PargrafodaLista"/>
        <w:numPr>
          <w:ilvl w:val="1"/>
          <w:numId w:val="34"/>
        </w:numPr>
      </w:pPr>
      <w:proofErr w:type="spellStart"/>
      <w:r w:rsidRPr="005E0E98">
        <w:rPr>
          <w:i/>
          <w:iCs/>
        </w:rPr>
        <w:t>description</w:t>
      </w:r>
      <w:proofErr w:type="spellEnd"/>
      <w:r>
        <w:t>: Recebe o valor em texto que se refere a descrição do equipamento ou kit;</w:t>
      </w:r>
    </w:p>
    <w:p w14:paraId="6177063E" w14:textId="77777777" w:rsidR="00DE7A2D" w:rsidRDefault="00DE7A2D" w:rsidP="00DE7A2D">
      <w:pPr>
        <w:pStyle w:val="PargrafodaLista"/>
        <w:numPr>
          <w:ilvl w:val="1"/>
          <w:numId w:val="34"/>
        </w:numPr>
      </w:pPr>
      <w:proofErr w:type="spellStart"/>
      <w:r w:rsidRPr="005E0E98">
        <w:rPr>
          <w:i/>
          <w:iCs/>
        </w:rPr>
        <w:t>in_stock</w:t>
      </w:r>
      <w:proofErr w:type="spellEnd"/>
      <w:r>
        <w:t>: Esta coluna indica se o equipamento ou kit está em estoque ou não, ou seja, se ele está emprestado ou não;</w:t>
      </w:r>
    </w:p>
    <w:p w14:paraId="2E3762D9" w14:textId="77777777" w:rsidR="00DE7A2D" w:rsidRDefault="00DE7A2D" w:rsidP="00DE7A2D">
      <w:pPr>
        <w:pStyle w:val="PargrafodaLista"/>
        <w:numPr>
          <w:ilvl w:val="1"/>
          <w:numId w:val="34"/>
        </w:numPr>
      </w:pPr>
      <w:proofErr w:type="spellStart"/>
      <w:r w:rsidRPr="005E0E98">
        <w:rPr>
          <w:i/>
          <w:iCs/>
        </w:rPr>
        <w:t>open_cabinet</w:t>
      </w:r>
      <w:proofErr w:type="spellEnd"/>
      <w:r>
        <w:t>: Refere-se se pode abrir o armário para o usuário pegar o equipamento para o módulo de autoatendimento</w:t>
      </w:r>
      <w:r w:rsidR="005E0E98">
        <w:t>.</w:t>
      </w:r>
    </w:p>
    <w:p w14:paraId="1DD7EF02" w14:textId="77777777" w:rsidR="005E0E98" w:rsidRDefault="005E0E98" w:rsidP="005E0E98"/>
    <w:p w14:paraId="7FF8E0D6" w14:textId="77777777" w:rsidR="00DE7A2D" w:rsidRDefault="00DE7A2D" w:rsidP="005E0E98">
      <w:pPr>
        <w:pStyle w:val="PargrafodaLista"/>
        <w:numPr>
          <w:ilvl w:val="0"/>
          <w:numId w:val="34"/>
        </w:numPr>
      </w:pPr>
      <w:proofErr w:type="spellStart"/>
      <w:r w:rsidRPr="005E0E98">
        <w:rPr>
          <w:i/>
          <w:iCs/>
        </w:rPr>
        <w:t>Students</w:t>
      </w:r>
      <w:proofErr w:type="spellEnd"/>
      <w:r>
        <w:t>: Ela guarda todos os estudantes que usam os laboratórios e os equipamentos.</w:t>
      </w:r>
    </w:p>
    <w:p w14:paraId="09D66C07" w14:textId="77777777" w:rsidR="00DE7A2D" w:rsidRDefault="00DE7A2D" w:rsidP="00DE7A2D">
      <w:pPr>
        <w:pStyle w:val="PargrafodaLista"/>
        <w:numPr>
          <w:ilvl w:val="1"/>
          <w:numId w:val="34"/>
        </w:numPr>
      </w:pPr>
      <w:r w:rsidRPr="005E0E98">
        <w:rPr>
          <w:i/>
          <w:iCs/>
        </w:rPr>
        <w:lastRenderedPageBreak/>
        <w:t>id</w:t>
      </w:r>
      <w:r>
        <w:t xml:space="preserve">: Esta coluna recebe o valor inteiro </w:t>
      </w:r>
      <w:r w:rsidR="005E0E98">
        <w:t>auto incrementado</w:t>
      </w:r>
      <w:r>
        <w:t xml:space="preserve"> que identifica o estudante na tabela;</w:t>
      </w:r>
    </w:p>
    <w:p w14:paraId="01FB0CCF" w14:textId="77777777" w:rsidR="00DE7A2D" w:rsidRDefault="00DE7A2D" w:rsidP="00DE7A2D">
      <w:pPr>
        <w:pStyle w:val="PargrafodaLista"/>
        <w:numPr>
          <w:ilvl w:val="1"/>
          <w:numId w:val="34"/>
        </w:numPr>
      </w:pPr>
      <w:proofErr w:type="spellStart"/>
      <w:r w:rsidRPr="005E0E98">
        <w:rPr>
          <w:i/>
          <w:iCs/>
        </w:rPr>
        <w:t>code</w:t>
      </w:r>
      <w:proofErr w:type="spellEnd"/>
      <w:r>
        <w:t xml:space="preserve">: Recebe valor em </w:t>
      </w:r>
      <w:proofErr w:type="spellStart"/>
      <w:r w:rsidRPr="005E0E98">
        <w:rPr>
          <w:i/>
          <w:iCs/>
        </w:rPr>
        <w:t>string</w:t>
      </w:r>
      <w:proofErr w:type="spellEnd"/>
      <w:r>
        <w:t xml:space="preserve"> de caracteres referente código de barras que identifica a matrícula do estudante;</w:t>
      </w:r>
    </w:p>
    <w:p w14:paraId="17270086" w14:textId="77777777" w:rsidR="00DE7A2D" w:rsidRDefault="00DE7A2D" w:rsidP="00DE7A2D">
      <w:pPr>
        <w:pStyle w:val="PargrafodaLista"/>
        <w:numPr>
          <w:ilvl w:val="1"/>
          <w:numId w:val="34"/>
        </w:numPr>
      </w:pPr>
      <w:proofErr w:type="spellStart"/>
      <w:r w:rsidRPr="005E0E98">
        <w:rPr>
          <w:i/>
          <w:iCs/>
        </w:rPr>
        <w:t>cpf</w:t>
      </w:r>
      <w:proofErr w:type="spellEnd"/>
      <w:r>
        <w:t xml:space="preserve">: Recebe </w:t>
      </w:r>
      <w:proofErr w:type="spellStart"/>
      <w:r w:rsidRPr="005E0E98">
        <w:rPr>
          <w:i/>
          <w:iCs/>
        </w:rPr>
        <w:t>string</w:t>
      </w:r>
      <w:proofErr w:type="spellEnd"/>
      <w:r>
        <w:t xml:space="preserve"> de caracteres que é o CPF do estudante;</w:t>
      </w:r>
    </w:p>
    <w:p w14:paraId="4E4BC54F" w14:textId="77777777" w:rsidR="00DE7A2D" w:rsidRDefault="00DE7A2D" w:rsidP="00DE7A2D">
      <w:pPr>
        <w:pStyle w:val="PargrafodaLista"/>
        <w:numPr>
          <w:ilvl w:val="1"/>
          <w:numId w:val="34"/>
        </w:numPr>
      </w:pPr>
      <w:proofErr w:type="spellStart"/>
      <w:r w:rsidRPr="005E0E98">
        <w:rPr>
          <w:i/>
          <w:iCs/>
        </w:rPr>
        <w:t>sector_id</w:t>
      </w:r>
      <w:proofErr w:type="spellEnd"/>
      <w:r>
        <w:t>: Recebe valores de números referentes ao id da tabela de Setores (Engenharia Mecânica, Engenharia Elétrica...). Assim guarda qual o curso superior que o estudante faz;</w:t>
      </w:r>
    </w:p>
    <w:p w14:paraId="4BDD541F" w14:textId="77777777" w:rsidR="00DE7A2D" w:rsidRDefault="00DE7A2D" w:rsidP="00DE7A2D">
      <w:pPr>
        <w:pStyle w:val="PargrafodaLista"/>
        <w:numPr>
          <w:ilvl w:val="1"/>
          <w:numId w:val="34"/>
        </w:numPr>
      </w:pPr>
      <w:r w:rsidRPr="005E0E98">
        <w:rPr>
          <w:i/>
          <w:iCs/>
        </w:rPr>
        <w:t>fone</w:t>
      </w:r>
      <w:r>
        <w:t xml:space="preserve">: Recebe valor em </w:t>
      </w:r>
      <w:proofErr w:type="spellStart"/>
      <w:r w:rsidRPr="005E0E98">
        <w:rPr>
          <w:i/>
          <w:iCs/>
        </w:rPr>
        <w:t>string</w:t>
      </w:r>
      <w:proofErr w:type="spellEnd"/>
      <w:r>
        <w:t xml:space="preserve"> de caracteres referente ao telefone do estudante;</w:t>
      </w:r>
    </w:p>
    <w:p w14:paraId="04F0FCBC" w14:textId="77777777" w:rsidR="00DE7A2D" w:rsidRDefault="00DE7A2D" w:rsidP="00DE7A2D">
      <w:pPr>
        <w:pStyle w:val="PargrafodaLista"/>
        <w:numPr>
          <w:ilvl w:val="1"/>
          <w:numId w:val="34"/>
        </w:numPr>
      </w:pPr>
      <w:proofErr w:type="spellStart"/>
      <w:r w:rsidRPr="005E0E98">
        <w:rPr>
          <w:i/>
          <w:iCs/>
        </w:rPr>
        <w:t>name</w:t>
      </w:r>
      <w:proofErr w:type="spellEnd"/>
      <w:r>
        <w:t xml:space="preserve">: Recebe valor em </w:t>
      </w:r>
      <w:proofErr w:type="spellStart"/>
      <w:r w:rsidRPr="002125D8">
        <w:rPr>
          <w:i/>
          <w:iCs/>
        </w:rPr>
        <w:t>string</w:t>
      </w:r>
      <w:proofErr w:type="spellEnd"/>
      <w:r>
        <w:t xml:space="preserve"> de caracteres referente ao nome do estudante;</w:t>
      </w:r>
    </w:p>
    <w:p w14:paraId="2C1C791D" w14:textId="77777777" w:rsidR="00DE7A2D" w:rsidRDefault="00DE7A2D" w:rsidP="00DE7A2D">
      <w:pPr>
        <w:pStyle w:val="PargrafodaLista"/>
        <w:numPr>
          <w:ilvl w:val="1"/>
          <w:numId w:val="34"/>
        </w:numPr>
      </w:pPr>
      <w:proofErr w:type="spellStart"/>
      <w:r w:rsidRPr="002125D8">
        <w:rPr>
          <w:i/>
          <w:iCs/>
        </w:rPr>
        <w:t>email</w:t>
      </w:r>
      <w:proofErr w:type="spellEnd"/>
      <w:r>
        <w:t xml:space="preserve">:  Recebe valor em </w:t>
      </w:r>
      <w:proofErr w:type="spellStart"/>
      <w:r w:rsidRPr="002125D8">
        <w:rPr>
          <w:i/>
          <w:iCs/>
        </w:rPr>
        <w:t>string</w:t>
      </w:r>
      <w:proofErr w:type="spellEnd"/>
      <w:r>
        <w:t xml:space="preserve"> de caracteres referente ao </w:t>
      </w:r>
      <w:r w:rsidR="002125D8">
        <w:t>e-mail</w:t>
      </w:r>
      <w:r>
        <w:t xml:space="preserve"> do estudante;</w:t>
      </w:r>
    </w:p>
    <w:p w14:paraId="5B5F0595" w14:textId="77777777" w:rsidR="00DE7A2D" w:rsidRDefault="00DE7A2D" w:rsidP="00DE7A2D">
      <w:pPr>
        <w:pStyle w:val="PargrafodaLista"/>
        <w:numPr>
          <w:ilvl w:val="1"/>
          <w:numId w:val="34"/>
        </w:numPr>
      </w:pPr>
      <w:proofErr w:type="spellStart"/>
      <w:r w:rsidRPr="002125D8">
        <w:rPr>
          <w:i/>
          <w:iCs/>
        </w:rPr>
        <w:t>registration</w:t>
      </w:r>
      <w:proofErr w:type="spellEnd"/>
      <w:r>
        <w:t xml:space="preserve">:  Recebe um valor em </w:t>
      </w:r>
      <w:proofErr w:type="spellStart"/>
      <w:r w:rsidRPr="002125D8">
        <w:rPr>
          <w:i/>
          <w:iCs/>
        </w:rPr>
        <w:t>string</w:t>
      </w:r>
      <w:proofErr w:type="spellEnd"/>
      <w:r>
        <w:t xml:space="preserve"> de caracteres referente algum outro registro do estudante;</w:t>
      </w:r>
    </w:p>
    <w:p w14:paraId="6765F9DF" w14:textId="77777777" w:rsidR="00DE7A2D" w:rsidRDefault="00DE7A2D" w:rsidP="00DE7A2D">
      <w:pPr>
        <w:pStyle w:val="PargrafodaLista"/>
        <w:numPr>
          <w:ilvl w:val="1"/>
          <w:numId w:val="34"/>
        </w:numPr>
      </w:pPr>
      <w:proofErr w:type="spellStart"/>
      <w:r w:rsidRPr="002125D8">
        <w:rPr>
          <w:i/>
          <w:iCs/>
        </w:rPr>
        <w:t>user_id</w:t>
      </w:r>
      <w:proofErr w:type="spellEnd"/>
      <w:r>
        <w:t xml:space="preserve">: Recebe valores de números referentes ao id da tabela de Usuários. Assim guarda qual usuário da interface </w:t>
      </w:r>
      <w:r w:rsidRPr="00BC0D12">
        <w:rPr>
          <w:i/>
          <w:iCs/>
        </w:rPr>
        <w:t>web</w:t>
      </w:r>
      <w:r>
        <w:t xml:space="preserve"> que o estudante é. Essa coluna não precisa ser preenchida, ou seja, um aluno não precisa ser um usuário</w:t>
      </w:r>
      <w:r w:rsidR="002125D8">
        <w:t>.</w:t>
      </w:r>
    </w:p>
    <w:p w14:paraId="4E2FCA8F" w14:textId="77777777" w:rsidR="00DE7A2D" w:rsidRDefault="00DE7A2D" w:rsidP="00DE7A2D"/>
    <w:p w14:paraId="1A7AB508" w14:textId="77777777" w:rsidR="00DE7A2D" w:rsidRDefault="00DE7A2D" w:rsidP="00DE7A2D">
      <w:pPr>
        <w:pStyle w:val="PargrafodaLista"/>
        <w:numPr>
          <w:ilvl w:val="0"/>
          <w:numId w:val="35"/>
        </w:numPr>
      </w:pPr>
      <w:proofErr w:type="spellStart"/>
      <w:r w:rsidRPr="002125D8">
        <w:rPr>
          <w:i/>
          <w:iCs/>
        </w:rPr>
        <w:t>Sectors</w:t>
      </w:r>
      <w:proofErr w:type="spellEnd"/>
      <w:r>
        <w:t xml:space="preserve">: Esta tabela guarda quais são os cursos superiores dos alunos que são atendidos no laboratório; </w:t>
      </w:r>
    </w:p>
    <w:p w14:paraId="707FA8A7" w14:textId="77777777" w:rsidR="00DE7A2D" w:rsidRDefault="00DE7A2D" w:rsidP="00DE7A2D">
      <w:pPr>
        <w:pStyle w:val="PargrafodaLista"/>
        <w:numPr>
          <w:ilvl w:val="1"/>
          <w:numId w:val="35"/>
        </w:numPr>
      </w:pPr>
      <w:r w:rsidRPr="002125D8">
        <w:rPr>
          <w:i/>
          <w:iCs/>
        </w:rPr>
        <w:t>id</w:t>
      </w:r>
      <w:r>
        <w:t>: Esta coluna recebe o valor inteiro auto incrementado que identifica o curso na tabela;</w:t>
      </w:r>
    </w:p>
    <w:p w14:paraId="6C760A13" w14:textId="77777777" w:rsidR="00DE7A2D" w:rsidRDefault="00DE7A2D" w:rsidP="00DE7A2D">
      <w:pPr>
        <w:pStyle w:val="PargrafodaLista"/>
        <w:numPr>
          <w:ilvl w:val="1"/>
          <w:numId w:val="35"/>
        </w:numPr>
      </w:pPr>
      <w:proofErr w:type="spellStart"/>
      <w:r w:rsidRPr="00DE7A2D">
        <w:rPr>
          <w:i/>
          <w:iCs/>
        </w:rPr>
        <w:t>name</w:t>
      </w:r>
      <w:proofErr w:type="spellEnd"/>
      <w:r>
        <w:t xml:space="preserve">: Recebe valor em </w:t>
      </w:r>
      <w:proofErr w:type="spellStart"/>
      <w:r w:rsidRPr="00DE7A2D">
        <w:rPr>
          <w:i/>
          <w:iCs/>
        </w:rPr>
        <w:t>string</w:t>
      </w:r>
      <w:proofErr w:type="spellEnd"/>
      <w:r>
        <w:t xml:space="preserve"> de caracteres que se refere ao nome do curso;</w:t>
      </w:r>
    </w:p>
    <w:p w14:paraId="076D5B0A" w14:textId="77777777" w:rsidR="00DE7A2D" w:rsidRDefault="00DE7A2D" w:rsidP="00DE7A2D"/>
    <w:p w14:paraId="094A43E9" w14:textId="77777777" w:rsidR="00DE7A2D" w:rsidRDefault="00DE7A2D" w:rsidP="00DE7A2D">
      <w:pPr>
        <w:pStyle w:val="PargrafodaLista"/>
        <w:numPr>
          <w:ilvl w:val="0"/>
          <w:numId w:val="35"/>
        </w:numPr>
      </w:pPr>
      <w:proofErr w:type="spellStart"/>
      <w:r w:rsidRPr="00F80C58">
        <w:rPr>
          <w:i/>
          <w:iCs/>
        </w:rPr>
        <w:t>Users</w:t>
      </w:r>
      <w:proofErr w:type="spellEnd"/>
      <w:r>
        <w:t xml:space="preserve">: Ela guarda todos os usuários que têm acesso à interface </w:t>
      </w:r>
      <w:r w:rsidRPr="00BC0D12">
        <w:rPr>
          <w:i/>
          <w:iCs/>
        </w:rPr>
        <w:t>web</w:t>
      </w:r>
      <w:r>
        <w:t>. Ele pode ser aluno, funcionário do laboratório ou professor.</w:t>
      </w:r>
    </w:p>
    <w:p w14:paraId="011BFABE" w14:textId="77777777" w:rsidR="00DE7A2D" w:rsidRDefault="00DE7A2D" w:rsidP="00DE7A2D">
      <w:pPr>
        <w:pStyle w:val="PargrafodaLista"/>
        <w:numPr>
          <w:ilvl w:val="1"/>
          <w:numId w:val="35"/>
        </w:numPr>
      </w:pPr>
      <w:r w:rsidRPr="00F80C58">
        <w:rPr>
          <w:i/>
          <w:iCs/>
        </w:rPr>
        <w:t>id</w:t>
      </w:r>
      <w:r>
        <w:t xml:space="preserve">: Esta coluna recebe o valor inteiro </w:t>
      </w:r>
      <w:r w:rsidR="00F80C58">
        <w:t>auto incrementado</w:t>
      </w:r>
      <w:r>
        <w:t xml:space="preserve"> que identifica o usuário na tabela;</w:t>
      </w:r>
    </w:p>
    <w:p w14:paraId="296F0E3C" w14:textId="77777777" w:rsidR="00DE7A2D" w:rsidRDefault="00DE7A2D" w:rsidP="00DE7A2D">
      <w:pPr>
        <w:pStyle w:val="PargrafodaLista"/>
        <w:numPr>
          <w:ilvl w:val="1"/>
          <w:numId w:val="35"/>
        </w:numPr>
      </w:pPr>
      <w:proofErr w:type="spellStart"/>
      <w:r w:rsidRPr="00F80C58">
        <w:rPr>
          <w:i/>
          <w:iCs/>
        </w:rPr>
        <w:t>name</w:t>
      </w:r>
      <w:proofErr w:type="spellEnd"/>
      <w:r>
        <w:t xml:space="preserve">: Recebe valor em </w:t>
      </w:r>
      <w:proofErr w:type="spellStart"/>
      <w:r w:rsidRPr="00F80C58">
        <w:rPr>
          <w:i/>
          <w:iCs/>
        </w:rPr>
        <w:t>string</w:t>
      </w:r>
      <w:proofErr w:type="spellEnd"/>
      <w:r>
        <w:t xml:space="preserve"> de caracteres referente ao nome do usuário;</w:t>
      </w:r>
    </w:p>
    <w:p w14:paraId="2481EB04" w14:textId="77777777" w:rsidR="00DE7A2D" w:rsidRDefault="00DE7A2D" w:rsidP="00DE7A2D">
      <w:pPr>
        <w:pStyle w:val="PargrafodaLista"/>
        <w:numPr>
          <w:ilvl w:val="1"/>
          <w:numId w:val="35"/>
        </w:numPr>
      </w:pPr>
      <w:proofErr w:type="spellStart"/>
      <w:r w:rsidRPr="00F80C58">
        <w:rPr>
          <w:i/>
          <w:iCs/>
        </w:rPr>
        <w:t>username</w:t>
      </w:r>
      <w:proofErr w:type="spellEnd"/>
      <w:r>
        <w:t xml:space="preserve">: Recebe valor em </w:t>
      </w:r>
      <w:proofErr w:type="spellStart"/>
      <w:r w:rsidRPr="00F80C58">
        <w:rPr>
          <w:i/>
          <w:iCs/>
        </w:rPr>
        <w:t>string</w:t>
      </w:r>
      <w:proofErr w:type="spellEnd"/>
      <w:r>
        <w:t xml:space="preserve"> de caracteres referente ao nome do usuário para fazer o login;</w:t>
      </w:r>
    </w:p>
    <w:p w14:paraId="2721C7EB" w14:textId="77777777" w:rsidR="00DE7A2D" w:rsidRDefault="00DE7A2D" w:rsidP="00DE7A2D">
      <w:pPr>
        <w:pStyle w:val="PargrafodaLista"/>
        <w:numPr>
          <w:ilvl w:val="1"/>
          <w:numId w:val="35"/>
        </w:numPr>
      </w:pPr>
      <w:proofErr w:type="spellStart"/>
      <w:r w:rsidRPr="00F80C58">
        <w:rPr>
          <w:i/>
          <w:iCs/>
        </w:rPr>
        <w:t>email</w:t>
      </w:r>
      <w:proofErr w:type="spellEnd"/>
      <w:r>
        <w:t xml:space="preserve">:  Recebe valor em </w:t>
      </w:r>
      <w:proofErr w:type="spellStart"/>
      <w:r w:rsidRPr="00F80C58">
        <w:rPr>
          <w:i/>
          <w:iCs/>
        </w:rPr>
        <w:t>string</w:t>
      </w:r>
      <w:proofErr w:type="spellEnd"/>
      <w:r>
        <w:t xml:space="preserve"> de caracteres referente ao </w:t>
      </w:r>
      <w:r w:rsidR="00F80C58">
        <w:t>e-mail</w:t>
      </w:r>
      <w:r>
        <w:t xml:space="preserve"> do usuário;</w:t>
      </w:r>
    </w:p>
    <w:p w14:paraId="55FF3AD4" w14:textId="77777777" w:rsidR="00DE7A2D" w:rsidRDefault="00DE7A2D" w:rsidP="00DE7A2D">
      <w:pPr>
        <w:pStyle w:val="PargrafodaLista"/>
        <w:numPr>
          <w:ilvl w:val="1"/>
          <w:numId w:val="35"/>
        </w:numPr>
      </w:pPr>
      <w:proofErr w:type="spellStart"/>
      <w:r w:rsidRPr="00F80C58">
        <w:rPr>
          <w:i/>
          <w:iCs/>
        </w:rPr>
        <w:t>password</w:t>
      </w:r>
      <w:proofErr w:type="spellEnd"/>
      <w:r>
        <w:t xml:space="preserve">: Recebe valor em </w:t>
      </w:r>
      <w:proofErr w:type="spellStart"/>
      <w:r w:rsidRPr="00F80C58">
        <w:rPr>
          <w:i/>
          <w:iCs/>
        </w:rPr>
        <w:t>string</w:t>
      </w:r>
      <w:proofErr w:type="spellEnd"/>
      <w:r>
        <w:t xml:space="preserve"> de caracteres referente a senha criptografada do usuário;</w:t>
      </w:r>
    </w:p>
    <w:p w14:paraId="3B80BEE8" w14:textId="77777777" w:rsidR="00DE7A2D" w:rsidRDefault="00DE7A2D" w:rsidP="00DE7A2D">
      <w:pPr>
        <w:pStyle w:val="PargrafodaLista"/>
        <w:numPr>
          <w:ilvl w:val="1"/>
          <w:numId w:val="35"/>
        </w:numPr>
      </w:pPr>
      <w:proofErr w:type="spellStart"/>
      <w:r w:rsidRPr="00F80C58">
        <w:rPr>
          <w:i/>
          <w:iCs/>
        </w:rPr>
        <w:lastRenderedPageBreak/>
        <w:t>roles_id</w:t>
      </w:r>
      <w:proofErr w:type="spellEnd"/>
      <w:r>
        <w:t>: Recebe valores de números referentes ao id da tabela de tipos de usuários. Assim guarda qual o tipo o usuário é;</w:t>
      </w:r>
    </w:p>
    <w:p w14:paraId="55288B05" w14:textId="77777777" w:rsidR="00DE7A2D" w:rsidRDefault="00DE7A2D" w:rsidP="00DE7A2D">
      <w:pPr>
        <w:pStyle w:val="PargrafodaLista"/>
        <w:numPr>
          <w:ilvl w:val="1"/>
          <w:numId w:val="35"/>
        </w:numPr>
      </w:pPr>
      <w:proofErr w:type="spellStart"/>
      <w:r w:rsidRPr="00F80C58">
        <w:rPr>
          <w:i/>
          <w:iCs/>
        </w:rPr>
        <w:t>created</w:t>
      </w:r>
      <w:proofErr w:type="spellEnd"/>
      <w:r>
        <w:t>: Recebe o valor da data e do horário que o usuário foi criado;</w:t>
      </w:r>
    </w:p>
    <w:p w14:paraId="0F6A1643" w14:textId="77777777" w:rsidR="00DE7A2D" w:rsidRDefault="00DE7A2D" w:rsidP="00DE7A2D">
      <w:pPr>
        <w:pStyle w:val="PargrafodaLista"/>
        <w:numPr>
          <w:ilvl w:val="1"/>
          <w:numId w:val="35"/>
        </w:numPr>
      </w:pPr>
      <w:proofErr w:type="spellStart"/>
      <w:r w:rsidRPr="00F80C58">
        <w:rPr>
          <w:i/>
          <w:iCs/>
        </w:rPr>
        <w:t>modified</w:t>
      </w:r>
      <w:proofErr w:type="spellEnd"/>
      <w:r>
        <w:t xml:space="preserve">: Recebe o valor da data e do horário que </w:t>
      </w:r>
      <w:r w:rsidR="00F80C58">
        <w:t>os dados do usuário foram</w:t>
      </w:r>
      <w:r>
        <w:t xml:space="preserve"> </w:t>
      </w:r>
      <w:r w:rsidR="00F80C58">
        <w:t>modificados</w:t>
      </w:r>
      <w:r>
        <w:t>;</w:t>
      </w:r>
    </w:p>
    <w:p w14:paraId="73E4BAD7" w14:textId="77777777" w:rsidR="00DE7A2D" w:rsidRDefault="00DE7A2D" w:rsidP="00DE7A2D"/>
    <w:p w14:paraId="28E0B448" w14:textId="77777777" w:rsidR="00DE7A2D" w:rsidRDefault="00DE7A2D" w:rsidP="00DE7A2D">
      <w:pPr>
        <w:pStyle w:val="PargrafodaLista"/>
        <w:numPr>
          <w:ilvl w:val="0"/>
          <w:numId w:val="36"/>
        </w:numPr>
      </w:pPr>
      <w:r w:rsidRPr="00F80C58">
        <w:rPr>
          <w:i/>
          <w:iCs/>
        </w:rPr>
        <w:t>Roles</w:t>
      </w:r>
      <w:r>
        <w:t>: Ela guarda quais são os tipos dos usuários. Ele pode ser administrador ou moderador.</w:t>
      </w:r>
    </w:p>
    <w:p w14:paraId="4F70F078" w14:textId="77777777" w:rsidR="00DE7A2D" w:rsidRDefault="00DE7A2D" w:rsidP="00DE7A2D">
      <w:pPr>
        <w:pStyle w:val="PargrafodaLista"/>
        <w:numPr>
          <w:ilvl w:val="1"/>
          <w:numId w:val="36"/>
        </w:numPr>
      </w:pPr>
      <w:r>
        <w:t xml:space="preserve">id:  Esta coluna recebe o valor inteiro </w:t>
      </w:r>
      <w:r w:rsidR="00F80C58">
        <w:t>auto incrementado</w:t>
      </w:r>
      <w:r>
        <w:t xml:space="preserve"> que identifica o tipo do usuário na tabela;</w:t>
      </w:r>
    </w:p>
    <w:p w14:paraId="3AC5FBEB" w14:textId="77777777" w:rsidR="00DE7A2D" w:rsidRDefault="00DE7A2D" w:rsidP="00DE7A2D">
      <w:pPr>
        <w:pStyle w:val="PargrafodaLista"/>
        <w:numPr>
          <w:ilvl w:val="1"/>
          <w:numId w:val="36"/>
        </w:numPr>
      </w:pPr>
      <w:r w:rsidRPr="00F80C58">
        <w:rPr>
          <w:i/>
          <w:iCs/>
        </w:rPr>
        <w:t>role</w:t>
      </w:r>
      <w:r>
        <w:t xml:space="preserve">: Recebe valor em </w:t>
      </w:r>
      <w:proofErr w:type="spellStart"/>
      <w:r w:rsidRPr="00F80C58">
        <w:rPr>
          <w:i/>
          <w:iCs/>
        </w:rPr>
        <w:t>string</w:t>
      </w:r>
      <w:proofErr w:type="spellEnd"/>
      <w:r>
        <w:t xml:space="preserve"> de caracteres referente ao nome do tipo de usuário;</w:t>
      </w:r>
    </w:p>
    <w:p w14:paraId="585E356B" w14:textId="77777777" w:rsidR="00DE7A2D" w:rsidRDefault="00DE7A2D" w:rsidP="00DE7A2D">
      <w:pPr>
        <w:pStyle w:val="PargrafodaLista"/>
        <w:numPr>
          <w:ilvl w:val="1"/>
          <w:numId w:val="36"/>
        </w:numPr>
      </w:pPr>
      <w:proofErr w:type="spellStart"/>
      <w:r w:rsidRPr="00F80C58">
        <w:rPr>
          <w:i/>
          <w:iCs/>
        </w:rPr>
        <w:t>created</w:t>
      </w:r>
      <w:proofErr w:type="spellEnd"/>
      <w:r>
        <w:t>: Recebe o valor da data e do horário que o usuário foi criado;</w:t>
      </w:r>
    </w:p>
    <w:p w14:paraId="31343BEA" w14:textId="77777777" w:rsidR="00DE7A2D" w:rsidRDefault="00DE7A2D" w:rsidP="00DE7A2D">
      <w:pPr>
        <w:pStyle w:val="PargrafodaLista"/>
        <w:numPr>
          <w:ilvl w:val="1"/>
          <w:numId w:val="36"/>
        </w:numPr>
      </w:pPr>
      <w:proofErr w:type="spellStart"/>
      <w:r w:rsidRPr="00F80C58">
        <w:rPr>
          <w:i/>
          <w:iCs/>
        </w:rPr>
        <w:t>modified</w:t>
      </w:r>
      <w:proofErr w:type="spellEnd"/>
      <w:r>
        <w:t xml:space="preserve">: Recebe o valor da data e do horário que </w:t>
      </w:r>
      <w:r w:rsidR="00F80C58">
        <w:t>os dados do usuário foram</w:t>
      </w:r>
      <w:r>
        <w:t xml:space="preserve"> </w:t>
      </w:r>
      <w:r w:rsidR="00F80C58">
        <w:t>modificados</w:t>
      </w:r>
      <w:r>
        <w:t>;</w:t>
      </w:r>
    </w:p>
    <w:p w14:paraId="3BEB4504" w14:textId="77777777" w:rsidR="00DE7A2D" w:rsidRDefault="00DE7A2D" w:rsidP="00DE7A2D"/>
    <w:p w14:paraId="4BC38F75" w14:textId="77777777" w:rsidR="00DE7A2D" w:rsidRDefault="00DE7A2D" w:rsidP="00DE7A2D"/>
    <w:p w14:paraId="28634FA6" w14:textId="77777777" w:rsidR="00DE7A2D" w:rsidRDefault="00DE7A2D" w:rsidP="00DE7A2D">
      <w:r>
        <w:t xml:space="preserve">A seguir irá apresentar as interações que são feitas diretamente ao Banco de Dados através da </w:t>
      </w:r>
      <w:r w:rsidR="00F80C58">
        <w:t>i</w:t>
      </w:r>
      <w:r>
        <w:t xml:space="preserve">nterface </w:t>
      </w:r>
      <w:r w:rsidRPr="00BC0D12">
        <w:rPr>
          <w:i/>
          <w:iCs/>
        </w:rPr>
        <w:t>web</w:t>
      </w:r>
      <w:r>
        <w:t>.</w:t>
      </w:r>
    </w:p>
    <w:p w14:paraId="04F36C79" w14:textId="77777777" w:rsidR="00F80C58" w:rsidRPr="002E2466" w:rsidRDefault="00F80C58" w:rsidP="00DE7A2D"/>
    <w:p w14:paraId="09951748" w14:textId="77777777" w:rsidR="002E2466" w:rsidRDefault="002E2466" w:rsidP="002E2466">
      <w:pPr>
        <w:pStyle w:val="Ttulo4"/>
      </w:pPr>
      <w:bookmarkStart w:id="56" w:name="_Toc26739844"/>
      <w:r>
        <w:t>Página Inicial</w:t>
      </w:r>
      <w:bookmarkEnd w:id="56"/>
    </w:p>
    <w:p w14:paraId="37AAD6E9" w14:textId="77777777" w:rsidR="00F80C58" w:rsidRDefault="00F80C58" w:rsidP="00F80C58"/>
    <w:p w14:paraId="30037380" w14:textId="6D93381D" w:rsidR="00F80C58" w:rsidRDefault="00F80C58" w:rsidP="00F80C58">
      <w:r w:rsidRPr="00F80C58">
        <w:t>Acessando o site http://automatik.000webhostapp.com/AutomaTIK/, você irá ter acesso a página inicial do aplicativo. Nele será mostrado os próximos empréstimos até 2 Horas e kits e equipamentos não emprestados.  Esses relatórios são obtido</w:t>
      </w:r>
      <w:r>
        <w:t>s</w:t>
      </w:r>
      <w:r w:rsidRPr="00F80C58">
        <w:t xml:space="preserve"> através do banco de dados como mostrado anteriormente. Você pode visualizar na essa página na </w:t>
      </w:r>
      <w:r w:rsidR="00BC0D12">
        <w:t>Figura</w:t>
      </w:r>
      <w:r w:rsidRPr="00F80C58">
        <w:t xml:space="preserve"> 1</w:t>
      </w:r>
      <w:r w:rsidR="00BC0D12">
        <w:t>2</w:t>
      </w:r>
      <w:r>
        <w:t>.</w:t>
      </w:r>
    </w:p>
    <w:p w14:paraId="0F72BA96" w14:textId="3E982491" w:rsidR="00F80C58" w:rsidRPr="00772AFB" w:rsidRDefault="00F80C58" w:rsidP="00F80C58">
      <w:pPr>
        <w:pStyle w:val="Legenda"/>
        <w:ind w:left="270"/>
      </w:pPr>
      <w:bookmarkStart w:id="57" w:name="_Toc26739629"/>
      <w:r w:rsidRPr="00772AFB">
        <w:t xml:space="preserve">Figura </w:t>
      </w:r>
      <w:r w:rsidR="004C49B2">
        <w:fldChar w:fldCharType="begin"/>
      </w:r>
      <w:r w:rsidR="004C49B2">
        <w:instrText xml:space="preserve"> SEQ F</w:instrText>
      </w:r>
      <w:r w:rsidR="004C49B2">
        <w:instrText xml:space="preserve">igura \* ARABIC </w:instrText>
      </w:r>
      <w:r w:rsidR="004C49B2">
        <w:fldChar w:fldCharType="separate"/>
      </w:r>
      <w:r w:rsidR="00076038">
        <w:rPr>
          <w:noProof/>
        </w:rPr>
        <w:t>12</w:t>
      </w:r>
      <w:r w:rsidR="004C49B2">
        <w:rPr>
          <w:noProof/>
        </w:rPr>
        <w:fldChar w:fldCharType="end"/>
      </w:r>
      <w:r>
        <w:t xml:space="preserve"> – </w:t>
      </w:r>
      <w:r w:rsidRPr="00F80C58">
        <w:t xml:space="preserve">Página </w:t>
      </w:r>
      <w:r>
        <w:t>i</w:t>
      </w:r>
      <w:r w:rsidRPr="00F80C58">
        <w:t xml:space="preserve">nicial do </w:t>
      </w:r>
      <w:proofErr w:type="gramStart"/>
      <w:r>
        <w:t>a</w:t>
      </w:r>
      <w:r w:rsidRPr="00F80C58">
        <w:t xml:space="preserve">plicativo </w:t>
      </w:r>
      <w:r w:rsidRPr="00BC0D12">
        <w:rPr>
          <w:i/>
          <w:iCs/>
        </w:rPr>
        <w:t>web</w:t>
      </w:r>
      <w:bookmarkEnd w:id="57"/>
      <w:proofErr w:type="gramEnd"/>
    </w:p>
    <w:p w14:paraId="3F6CD21A" w14:textId="77777777" w:rsidR="00F80C58" w:rsidRPr="00772AFB" w:rsidRDefault="00F80C58" w:rsidP="00F80C58">
      <w:pPr>
        <w:spacing w:line="240" w:lineRule="auto"/>
        <w:jc w:val="center"/>
      </w:pPr>
      <w:r>
        <w:rPr>
          <w:noProof/>
          <w:color w:val="000000"/>
          <w:bdr w:val="none" w:sz="0" w:space="0" w:color="auto" w:frame="1"/>
        </w:rPr>
        <w:lastRenderedPageBreak/>
        <w:drawing>
          <wp:inline distT="0" distB="0" distL="0" distR="0" wp14:anchorId="73459895" wp14:editId="4FFB7D7F">
            <wp:extent cx="5755262" cy="2774256"/>
            <wp:effectExtent l="0" t="0" r="0" b="762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9">
                      <a:extLst>
                        <a:ext uri="{28A0092B-C50C-407E-A947-70E740481C1C}">
                          <a14:useLocalDpi xmlns:a14="http://schemas.microsoft.com/office/drawing/2010/main" val="0"/>
                        </a:ext>
                      </a:extLst>
                    </a:blip>
                    <a:srcRect l="49834" t="8467" b="6205"/>
                    <a:stretch/>
                  </pic:blipFill>
                  <pic:spPr bwMode="auto">
                    <a:xfrm>
                      <a:off x="0" y="0"/>
                      <a:ext cx="5789148" cy="2790590"/>
                    </a:xfrm>
                    <a:prstGeom prst="rect">
                      <a:avLst/>
                    </a:prstGeom>
                    <a:noFill/>
                    <a:ln>
                      <a:noFill/>
                    </a:ln>
                    <a:extLst>
                      <a:ext uri="{53640926-AAD7-44D8-BBD7-CCE9431645EC}">
                        <a14:shadowObscured xmlns:a14="http://schemas.microsoft.com/office/drawing/2010/main"/>
                      </a:ext>
                    </a:extLst>
                  </pic:spPr>
                </pic:pic>
              </a:graphicData>
            </a:graphic>
          </wp:inline>
        </w:drawing>
      </w:r>
    </w:p>
    <w:p w14:paraId="4CC4FF78" w14:textId="77777777" w:rsidR="00F80C58" w:rsidRPr="00FE0F3F" w:rsidRDefault="00F80C58" w:rsidP="00F80C58">
      <w:pPr>
        <w:spacing w:line="240" w:lineRule="auto"/>
        <w:ind w:left="284"/>
        <w:rPr>
          <w:sz w:val="18"/>
        </w:rPr>
      </w:pPr>
      <w:r w:rsidRPr="00FE0F3F">
        <w:rPr>
          <w:sz w:val="18"/>
        </w:rPr>
        <w:t>Fonte: Produção do próprio autor.</w:t>
      </w:r>
    </w:p>
    <w:p w14:paraId="3C897822" w14:textId="77777777" w:rsidR="00F80C58" w:rsidRDefault="00F80C58" w:rsidP="00F80C58"/>
    <w:p w14:paraId="00D28C84" w14:textId="77777777" w:rsidR="00F13579" w:rsidRDefault="00F13579" w:rsidP="00F13579">
      <w:r>
        <w:t xml:space="preserve">Além disso, na página inicial, podemos acessar as seguintes funções do </w:t>
      </w:r>
      <w:proofErr w:type="gramStart"/>
      <w:r>
        <w:t xml:space="preserve">aplicativo </w:t>
      </w:r>
      <w:r w:rsidRPr="00BC0D12">
        <w:rPr>
          <w:i/>
          <w:iCs/>
        </w:rPr>
        <w:t>web</w:t>
      </w:r>
      <w:proofErr w:type="gramEnd"/>
      <w:r>
        <w:t xml:space="preserve"> através do menu lateral:</w:t>
      </w:r>
    </w:p>
    <w:p w14:paraId="28656777" w14:textId="77777777" w:rsidR="00F13579" w:rsidRDefault="00F13579" w:rsidP="00F13579">
      <w:pPr>
        <w:pStyle w:val="PargrafodaLista"/>
        <w:numPr>
          <w:ilvl w:val="0"/>
          <w:numId w:val="36"/>
        </w:numPr>
      </w:pPr>
      <w:r>
        <w:t xml:space="preserve">New </w:t>
      </w:r>
      <w:proofErr w:type="spellStart"/>
      <w:r>
        <w:t>User</w:t>
      </w:r>
      <w:proofErr w:type="spellEnd"/>
    </w:p>
    <w:p w14:paraId="553F0CF5" w14:textId="77777777" w:rsidR="00F13579" w:rsidRDefault="00F13579" w:rsidP="00F13579">
      <w:pPr>
        <w:pStyle w:val="PargrafodaLista"/>
        <w:numPr>
          <w:ilvl w:val="0"/>
          <w:numId w:val="36"/>
        </w:numPr>
      </w:pPr>
      <w:r>
        <w:t>Login</w:t>
      </w:r>
    </w:p>
    <w:p w14:paraId="6EE0F858" w14:textId="77777777" w:rsidR="00F13579" w:rsidRDefault="00F13579" w:rsidP="00F13579">
      <w:pPr>
        <w:pStyle w:val="PargrafodaLista"/>
        <w:numPr>
          <w:ilvl w:val="0"/>
          <w:numId w:val="36"/>
        </w:numPr>
      </w:pPr>
      <w:r>
        <w:t>Novo Empréstimo</w:t>
      </w:r>
    </w:p>
    <w:p w14:paraId="47A42854" w14:textId="77777777" w:rsidR="00F13579" w:rsidRDefault="00F13579" w:rsidP="00F13579">
      <w:pPr>
        <w:pStyle w:val="PargrafodaLista"/>
        <w:numPr>
          <w:ilvl w:val="0"/>
          <w:numId w:val="36"/>
        </w:numPr>
      </w:pPr>
      <w:r>
        <w:t>Devolução</w:t>
      </w:r>
    </w:p>
    <w:p w14:paraId="7FABE8C4" w14:textId="77777777" w:rsidR="00F13579" w:rsidRDefault="00F13579" w:rsidP="00F13579">
      <w:r>
        <w:t>O que cada função faz será explicada posteriormente.</w:t>
      </w:r>
    </w:p>
    <w:p w14:paraId="010DA7A2" w14:textId="77777777" w:rsidR="00F13579" w:rsidRDefault="00F13579" w:rsidP="00F13579"/>
    <w:p w14:paraId="03E4B238" w14:textId="77777777" w:rsidR="00F13579" w:rsidRDefault="00F13579" w:rsidP="00F13579">
      <w:r>
        <w:t>Se você estiver logado como uma conta administrativa irá mostrar a página dado pelas Figuras 13 e 14.</w:t>
      </w:r>
    </w:p>
    <w:p w14:paraId="7795C2F1" w14:textId="77777777" w:rsidR="00F13579" w:rsidRDefault="00F13579" w:rsidP="00F13579"/>
    <w:p w14:paraId="47649085" w14:textId="09B33BCC" w:rsidR="00F13579" w:rsidRPr="00772AFB" w:rsidRDefault="00F13579" w:rsidP="00F13579">
      <w:pPr>
        <w:pStyle w:val="Legenda"/>
        <w:ind w:left="0"/>
      </w:pPr>
      <w:bookmarkStart w:id="58" w:name="_Toc26739630"/>
      <w:r w:rsidRPr="00772AFB">
        <w:t xml:space="preserve">Figura </w:t>
      </w:r>
      <w:r w:rsidR="004C49B2">
        <w:fldChar w:fldCharType="begin"/>
      </w:r>
      <w:r w:rsidR="004C49B2">
        <w:instrText xml:space="preserve"> SEQ Figura \* ARABIC </w:instrText>
      </w:r>
      <w:r w:rsidR="004C49B2">
        <w:fldChar w:fldCharType="separate"/>
      </w:r>
      <w:r w:rsidR="00076038">
        <w:rPr>
          <w:noProof/>
        </w:rPr>
        <w:t>13</w:t>
      </w:r>
      <w:r w:rsidR="004C49B2">
        <w:rPr>
          <w:noProof/>
        </w:rPr>
        <w:fldChar w:fldCharType="end"/>
      </w:r>
      <w:r>
        <w:t xml:space="preserve"> – </w:t>
      </w:r>
      <w:r w:rsidRPr="00F13579">
        <w:t xml:space="preserve">Página inicial do </w:t>
      </w:r>
      <w:proofErr w:type="gramStart"/>
      <w:r w:rsidRPr="00F13579">
        <w:t xml:space="preserve">aplicativo </w:t>
      </w:r>
      <w:r w:rsidRPr="00BC0D12">
        <w:rPr>
          <w:i/>
          <w:iCs/>
        </w:rPr>
        <w:t>web</w:t>
      </w:r>
      <w:proofErr w:type="gramEnd"/>
      <w:r w:rsidRPr="00F13579">
        <w:t xml:space="preserve"> quando logado em uma conta administrativa - Parte 1/2</w:t>
      </w:r>
      <w:bookmarkEnd w:id="58"/>
    </w:p>
    <w:p w14:paraId="7809075E" w14:textId="77777777" w:rsidR="00F13579" w:rsidRPr="00772AFB" w:rsidRDefault="00F13579" w:rsidP="00F13579">
      <w:pPr>
        <w:spacing w:line="240" w:lineRule="auto"/>
        <w:jc w:val="center"/>
      </w:pPr>
      <w:r>
        <w:rPr>
          <w:noProof/>
          <w:color w:val="000000"/>
          <w:bdr w:val="none" w:sz="0" w:space="0" w:color="auto" w:frame="1"/>
        </w:rPr>
        <w:lastRenderedPageBreak/>
        <w:drawing>
          <wp:inline distT="0" distB="0" distL="0" distR="0" wp14:anchorId="7E0A443B" wp14:editId="6AE87621">
            <wp:extent cx="5709684" cy="2761461"/>
            <wp:effectExtent l="0" t="0" r="5715" b="127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20">
                      <a:extLst>
                        <a:ext uri="{28A0092B-C50C-407E-A947-70E740481C1C}">
                          <a14:useLocalDpi xmlns:a14="http://schemas.microsoft.com/office/drawing/2010/main" val="0"/>
                        </a:ext>
                      </a:extLst>
                    </a:blip>
                    <a:srcRect l="50204" t="9805" r="549" b="5856"/>
                    <a:stretch/>
                  </pic:blipFill>
                  <pic:spPr bwMode="auto">
                    <a:xfrm>
                      <a:off x="0" y="0"/>
                      <a:ext cx="5766659" cy="2789017"/>
                    </a:xfrm>
                    <a:prstGeom prst="rect">
                      <a:avLst/>
                    </a:prstGeom>
                    <a:noFill/>
                    <a:ln>
                      <a:noFill/>
                    </a:ln>
                    <a:extLst>
                      <a:ext uri="{53640926-AAD7-44D8-BBD7-CCE9431645EC}">
                        <a14:shadowObscured xmlns:a14="http://schemas.microsoft.com/office/drawing/2010/main"/>
                      </a:ext>
                    </a:extLst>
                  </pic:spPr>
                </pic:pic>
              </a:graphicData>
            </a:graphic>
          </wp:inline>
        </w:drawing>
      </w:r>
    </w:p>
    <w:p w14:paraId="0D6CA52D" w14:textId="77777777" w:rsidR="00F13579" w:rsidRDefault="00F13579" w:rsidP="00F13579">
      <w:pPr>
        <w:spacing w:line="240" w:lineRule="auto"/>
        <w:rPr>
          <w:sz w:val="18"/>
        </w:rPr>
      </w:pPr>
      <w:r w:rsidRPr="00FE0F3F">
        <w:rPr>
          <w:sz w:val="18"/>
        </w:rPr>
        <w:t>Fonte: Produção do próprio autor.</w:t>
      </w:r>
    </w:p>
    <w:p w14:paraId="1C0964ED" w14:textId="77777777" w:rsidR="00F13579" w:rsidRDefault="00F13579" w:rsidP="00F13579">
      <w:pPr>
        <w:spacing w:line="240" w:lineRule="auto"/>
        <w:rPr>
          <w:sz w:val="18"/>
        </w:rPr>
      </w:pPr>
    </w:p>
    <w:p w14:paraId="2F7186B4" w14:textId="77777777" w:rsidR="00F13579" w:rsidRPr="00FE0F3F" w:rsidRDefault="00F13579" w:rsidP="00F13579">
      <w:pPr>
        <w:spacing w:line="240" w:lineRule="auto"/>
        <w:rPr>
          <w:sz w:val="18"/>
        </w:rPr>
      </w:pPr>
    </w:p>
    <w:p w14:paraId="3149807B" w14:textId="61CE17BB" w:rsidR="00F13579" w:rsidRPr="00772AFB" w:rsidRDefault="00F13579" w:rsidP="00F13579">
      <w:pPr>
        <w:pStyle w:val="Legenda"/>
        <w:ind w:left="0"/>
      </w:pPr>
      <w:bookmarkStart w:id="59" w:name="_Toc26739631"/>
      <w:r w:rsidRPr="00772AFB">
        <w:t xml:space="preserve">Figura </w:t>
      </w:r>
      <w:r w:rsidR="004C49B2">
        <w:fldChar w:fldCharType="begin"/>
      </w:r>
      <w:r w:rsidR="004C49B2">
        <w:instrText xml:space="preserve"> SEQ Figura \* ARABIC </w:instrText>
      </w:r>
      <w:r w:rsidR="004C49B2">
        <w:fldChar w:fldCharType="separate"/>
      </w:r>
      <w:r w:rsidR="00076038">
        <w:rPr>
          <w:noProof/>
        </w:rPr>
        <w:t>14</w:t>
      </w:r>
      <w:r w:rsidR="004C49B2">
        <w:rPr>
          <w:noProof/>
        </w:rPr>
        <w:fldChar w:fldCharType="end"/>
      </w:r>
      <w:r>
        <w:t xml:space="preserve"> – </w:t>
      </w:r>
      <w:r w:rsidRPr="00F13579">
        <w:t xml:space="preserve">Página inicial do </w:t>
      </w:r>
      <w:proofErr w:type="gramStart"/>
      <w:r w:rsidRPr="00F13579">
        <w:t xml:space="preserve">aplicativo </w:t>
      </w:r>
      <w:r w:rsidRPr="00BC0D12">
        <w:rPr>
          <w:i/>
          <w:iCs/>
        </w:rPr>
        <w:t>web</w:t>
      </w:r>
      <w:proofErr w:type="gramEnd"/>
      <w:r w:rsidRPr="00F13579">
        <w:t xml:space="preserve"> quando logado em uma conta administrativa - Parte 2/2</w:t>
      </w:r>
      <w:bookmarkEnd w:id="59"/>
    </w:p>
    <w:p w14:paraId="6BD2C765" w14:textId="77777777" w:rsidR="00F13579" w:rsidRPr="00772AFB" w:rsidRDefault="00F13579" w:rsidP="00F13579">
      <w:pPr>
        <w:spacing w:line="240" w:lineRule="auto"/>
        <w:jc w:val="center"/>
      </w:pPr>
      <w:r>
        <w:rPr>
          <w:noProof/>
          <w:color w:val="000000"/>
          <w:bdr w:val="none" w:sz="0" w:space="0" w:color="auto" w:frame="1"/>
        </w:rPr>
        <w:drawing>
          <wp:inline distT="0" distB="0" distL="0" distR="0" wp14:anchorId="7308C300" wp14:editId="322DD04F">
            <wp:extent cx="5688418" cy="2795146"/>
            <wp:effectExtent l="0" t="0" r="7620" b="571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21">
                      <a:extLst>
                        <a:ext uri="{28A0092B-C50C-407E-A947-70E740481C1C}">
                          <a14:useLocalDpi xmlns:a14="http://schemas.microsoft.com/office/drawing/2010/main" val="0"/>
                        </a:ext>
                      </a:extLst>
                    </a:blip>
                    <a:srcRect l="49834" t="7849" r="583" b="5811"/>
                    <a:stretch/>
                  </pic:blipFill>
                  <pic:spPr bwMode="auto">
                    <a:xfrm>
                      <a:off x="0" y="0"/>
                      <a:ext cx="5737094" cy="2819064"/>
                    </a:xfrm>
                    <a:prstGeom prst="rect">
                      <a:avLst/>
                    </a:prstGeom>
                    <a:noFill/>
                    <a:ln>
                      <a:noFill/>
                    </a:ln>
                    <a:extLst>
                      <a:ext uri="{53640926-AAD7-44D8-BBD7-CCE9431645EC}">
                        <a14:shadowObscured xmlns:a14="http://schemas.microsoft.com/office/drawing/2010/main"/>
                      </a:ext>
                    </a:extLst>
                  </pic:spPr>
                </pic:pic>
              </a:graphicData>
            </a:graphic>
          </wp:inline>
        </w:drawing>
      </w:r>
    </w:p>
    <w:p w14:paraId="1038704B" w14:textId="77777777" w:rsidR="00F13579" w:rsidRPr="00FE0F3F" w:rsidRDefault="00F13579" w:rsidP="00F13579">
      <w:pPr>
        <w:spacing w:line="240" w:lineRule="auto"/>
        <w:rPr>
          <w:sz w:val="18"/>
        </w:rPr>
      </w:pPr>
      <w:r w:rsidRPr="00FE0F3F">
        <w:rPr>
          <w:sz w:val="18"/>
        </w:rPr>
        <w:t>Fonte: Produção do próprio autor.</w:t>
      </w:r>
    </w:p>
    <w:p w14:paraId="6038B7CC" w14:textId="77777777" w:rsidR="00F13579" w:rsidRDefault="00F13579" w:rsidP="00F13579"/>
    <w:p w14:paraId="7AF0030B" w14:textId="77777777" w:rsidR="00F13579" w:rsidRDefault="00F13579" w:rsidP="00F13579">
      <w:r>
        <w:t>Além dos próximos empréstimos até 2 Horas e kits e equipamentos não emprestados, a página inicial quando logado mostra os empréstimos atrasados e os empréstimos atuais.  Esses relatórios são obtidos através dos bancos de dados como mostrado anteriormente.</w:t>
      </w:r>
    </w:p>
    <w:p w14:paraId="64B1B973" w14:textId="77777777" w:rsidR="00F13579" w:rsidRDefault="00F13579" w:rsidP="00F13579"/>
    <w:p w14:paraId="112465BE" w14:textId="77777777" w:rsidR="00F13579" w:rsidRDefault="00F13579" w:rsidP="00F13579">
      <w:r>
        <w:t>Pode perceber que o menu lateral apresenta bem mais opções:</w:t>
      </w:r>
    </w:p>
    <w:p w14:paraId="3C5FF241" w14:textId="77777777" w:rsidR="00F13579" w:rsidRDefault="00F13579" w:rsidP="00F13579">
      <w:pPr>
        <w:pStyle w:val="PargrafodaLista"/>
        <w:numPr>
          <w:ilvl w:val="0"/>
          <w:numId w:val="37"/>
        </w:numPr>
      </w:pPr>
      <w:r>
        <w:t>Todos os Setores</w:t>
      </w:r>
    </w:p>
    <w:p w14:paraId="47DD8559" w14:textId="77777777" w:rsidR="00F13579" w:rsidRDefault="00F13579" w:rsidP="00F13579">
      <w:pPr>
        <w:pStyle w:val="PargrafodaLista"/>
        <w:numPr>
          <w:ilvl w:val="0"/>
          <w:numId w:val="37"/>
        </w:numPr>
      </w:pPr>
      <w:r>
        <w:t>Download Todos os Setores</w:t>
      </w:r>
    </w:p>
    <w:p w14:paraId="18518A17" w14:textId="77777777" w:rsidR="00F13579" w:rsidRDefault="00F13579" w:rsidP="00F13579">
      <w:pPr>
        <w:pStyle w:val="PargrafodaLista"/>
        <w:numPr>
          <w:ilvl w:val="0"/>
          <w:numId w:val="37"/>
        </w:numPr>
      </w:pPr>
      <w:r>
        <w:t>Adicionar um Setor</w:t>
      </w:r>
    </w:p>
    <w:p w14:paraId="0B2B5745" w14:textId="77777777" w:rsidR="00F13579" w:rsidRDefault="00F13579" w:rsidP="00F13579">
      <w:pPr>
        <w:pStyle w:val="PargrafodaLista"/>
        <w:numPr>
          <w:ilvl w:val="0"/>
          <w:numId w:val="37"/>
        </w:numPr>
      </w:pPr>
      <w:r>
        <w:lastRenderedPageBreak/>
        <w:t>Todos os Usuários</w:t>
      </w:r>
    </w:p>
    <w:p w14:paraId="18BFAD6A" w14:textId="77777777" w:rsidR="00F13579" w:rsidRDefault="00F13579" w:rsidP="00F13579">
      <w:pPr>
        <w:pStyle w:val="PargrafodaLista"/>
        <w:numPr>
          <w:ilvl w:val="0"/>
          <w:numId w:val="37"/>
        </w:numPr>
      </w:pPr>
      <w:r>
        <w:t>Download Todos os Usuários</w:t>
      </w:r>
    </w:p>
    <w:p w14:paraId="0C6C6998" w14:textId="77777777" w:rsidR="00F13579" w:rsidRDefault="00F13579" w:rsidP="00F13579">
      <w:pPr>
        <w:pStyle w:val="PargrafodaLista"/>
        <w:numPr>
          <w:ilvl w:val="0"/>
          <w:numId w:val="37"/>
        </w:numPr>
      </w:pPr>
      <w:proofErr w:type="spellStart"/>
      <w:r>
        <w:t>Add</w:t>
      </w:r>
      <w:proofErr w:type="spellEnd"/>
      <w:r>
        <w:t xml:space="preserve"> um Usuário</w:t>
      </w:r>
    </w:p>
    <w:p w14:paraId="361B9488" w14:textId="77777777" w:rsidR="00F13579" w:rsidRDefault="00F13579" w:rsidP="00F13579">
      <w:pPr>
        <w:pStyle w:val="PargrafodaLista"/>
        <w:numPr>
          <w:ilvl w:val="0"/>
          <w:numId w:val="37"/>
        </w:numPr>
      </w:pPr>
      <w:r>
        <w:t>Todos os Empréstimos</w:t>
      </w:r>
    </w:p>
    <w:p w14:paraId="5B1DF49B" w14:textId="77777777" w:rsidR="00F13579" w:rsidRDefault="00F13579" w:rsidP="00F13579">
      <w:pPr>
        <w:pStyle w:val="PargrafodaLista"/>
        <w:numPr>
          <w:ilvl w:val="0"/>
          <w:numId w:val="37"/>
        </w:numPr>
      </w:pPr>
      <w:r>
        <w:t>Download Todos os Empréstimos</w:t>
      </w:r>
    </w:p>
    <w:p w14:paraId="273DB7ED" w14:textId="77777777" w:rsidR="00F13579" w:rsidRDefault="00F13579" w:rsidP="00F13579">
      <w:pPr>
        <w:pStyle w:val="PargrafodaLista"/>
        <w:numPr>
          <w:ilvl w:val="0"/>
          <w:numId w:val="37"/>
        </w:numPr>
      </w:pPr>
      <w:r>
        <w:t>Adicionar um Empréstimo</w:t>
      </w:r>
    </w:p>
    <w:p w14:paraId="05C5BBDE" w14:textId="77777777" w:rsidR="00F13579" w:rsidRDefault="00F13579" w:rsidP="00F13579">
      <w:pPr>
        <w:pStyle w:val="PargrafodaLista"/>
        <w:numPr>
          <w:ilvl w:val="0"/>
          <w:numId w:val="37"/>
        </w:numPr>
      </w:pPr>
      <w:r>
        <w:t>Todos os Estudantes</w:t>
      </w:r>
    </w:p>
    <w:p w14:paraId="0DC4F30B" w14:textId="77777777" w:rsidR="00F13579" w:rsidRDefault="00F13579" w:rsidP="00F13579">
      <w:pPr>
        <w:pStyle w:val="PargrafodaLista"/>
        <w:numPr>
          <w:ilvl w:val="0"/>
          <w:numId w:val="37"/>
        </w:numPr>
      </w:pPr>
      <w:r>
        <w:t>Download Todos os Estudantes</w:t>
      </w:r>
    </w:p>
    <w:p w14:paraId="57AC93BC" w14:textId="77777777" w:rsidR="00F13579" w:rsidRDefault="00F13579" w:rsidP="00F13579">
      <w:pPr>
        <w:pStyle w:val="PargrafodaLista"/>
        <w:numPr>
          <w:ilvl w:val="0"/>
          <w:numId w:val="37"/>
        </w:numPr>
      </w:pPr>
      <w:r>
        <w:t>Adicionar um Estudante</w:t>
      </w:r>
    </w:p>
    <w:p w14:paraId="12AC699E" w14:textId="77777777" w:rsidR="00F13579" w:rsidRDefault="00F13579" w:rsidP="00F13579">
      <w:pPr>
        <w:pStyle w:val="PargrafodaLista"/>
        <w:numPr>
          <w:ilvl w:val="0"/>
          <w:numId w:val="37"/>
        </w:numPr>
      </w:pPr>
      <w:r>
        <w:t>Todos os Kits e Equipamentos</w:t>
      </w:r>
    </w:p>
    <w:p w14:paraId="7B5C8F76" w14:textId="77777777" w:rsidR="00F13579" w:rsidRDefault="00F13579" w:rsidP="00F13579">
      <w:pPr>
        <w:pStyle w:val="PargrafodaLista"/>
        <w:numPr>
          <w:ilvl w:val="0"/>
          <w:numId w:val="37"/>
        </w:numPr>
      </w:pPr>
      <w:r>
        <w:t>Download Todos os Kits e Equipamentos</w:t>
      </w:r>
    </w:p>
    <w:p w14:paraId="28F8A37F" w14:textId="77777777" w:rsidR="00F13579" w:rsidRDefault="00F13579" w:rsidP="00F13579">
      <w:pPr>
        <w:pStyle w:val="PargrafodaLista"/>
        <w:numPr>
          <w:ilvl w:val="0"/>
          <w:numId w:val="37"/>
        </w:numPr>
      </w:pPr>
      <w:r>
        <w:t>Adicionar um Kits e Equipamento</w:t>
      </w:r>
    </w:p>
    <w:p w14:paraId="65A4FBE7" w14:textId="77777777" w:rsidR="00F13579" w:rsidRDefault="00F13579" w:rsidP="00F13579">
      <w:pPr>
        <w:pStyle w:val="PargrafodaLista"/>
        <w:numPr>
          <w:ilvl w:val="0"/>
          <w:numId w:val="37"/>
        </w:numPr>
      </w:pPr>
      <w:r>
        <w:t>Ler o Código de Barras</w:t>
      </w:r>
    </w:p>
    <w:p w14:paraId="0560B2AD" w14:textId="77777777" w:rsidR="00F13579" w:rsidRPr="00F80C58" w:rsidRDefault="00F13579" w:rsidP="00F13579"/>
    <w:p w14:paraId="69B33D95" w14:textId="77777777" w:rsidR="002E2466" w:rsidRDefault="002E2466" w:rsidP="002E2466">
      <w:pPr>
        <w:pStyle w:val="Ttulo4"/>
      </w:pPr>
      <w:bookmarkStart w:id="60" w:name="_Toc26739845"/>
      <w:r w:rsidRPr="002E2466">
        <w:rPr>
          <w:i/>
          <w:iCs/>
        </w:rPr>
        <w:t xml:space="preserve">New </w:t>
      </w:r>
      <w:proofErr w:type="spellStart"/>
      <w:r w:rsidRPr="002E2466">
        <w:rPr>
          <w:i/>
          <w:iCs/>
        </w:rPr>
        <w:t>User</w:t>
      </w:r>
      <w:proofErr w:type="spellEnd"/>
      <w:r>
        <w:t xml:space="preserve"> ou </w:t>
      </w:r>
      <w:proofErr w:type="spellStart"/>
      <w:r>
        <w:t>Add</w:t>
      </w:r>
      <w:proofErr w:type="spellEnd"/>
      <w:r>
        <w:t xml:space="preserve"> um Usuário</w:t>
      </w:r>
      <w:bookmarkEnd w:id="60"/>
    </w:p>
    <w:p w14:paraId="1C4E79D0" w14:textId="77777777" w:rsidR="00F13579" w:rsidRPr="00F13579" w:rsidRDefault="00F13579" w:rsidP="00F13579"/>
    <w:p w14:paraId="09A3DDA2" w14:textId="77777777" w:rsidR="00F13579" w:rsidRDefault="00F13579" w:rsidP="00F13579">
      <w:r w:rsidRPr="00F13579">
        <w:t xml:space="preserve">Essa página se encontra no seguinte site: http://automatik.000webhostapp.com/AutomaTIK/users/add, ou clicando em ‘New </w:t>
      </w:r>
      <w:proofErr w:type="spellStart"/>
      <w:r w:rsidRPr="00F13579">
        <w:t>User</w:t>
      </w:r>
      <w:proofErr w:type="spellEnd"/>
      <w:r w:rsidRPr="00F13579">
        <w:t>’, na barra lateral de navegação quando não está logado ou em ‘</w:t>
      </w:r>
      <w:proofErr w:type="spellStart"/>
      <w:r w:rsidRPr="00F13579">
        <w:t>Add</w:t>
      </w:r>
      <w:proofErr w:type="spellEnd"/>
      <w:r w:rsidRPr="00F13579">
        <w:t xml:space="preserve"> um Usuário’ quando estiver logado em uma conta administrador. A página pode ser visualizada</w:t>
      </w:r>
      <w:r>
        <w:t xml:space="preserve"> na Figura 15.</w:t>
      </w:r>
    </w:p>
    <w:p w14:paraId="6E7A44C0" w14:textId="77777777" w:rsidR="00F13579" w:rsidRDefault="00F13579" w:rsidP="00F13579"/>
    <w:p w14:paraId="63AC5CBA" w14:textId="7EF4BD6F" w:rsidR="00F13579" w:rsidRPr="00772AFB" w:rsidRDefault="00F13579" w:rsidP="00F13579">
      <w:pPr>
        <w:pStyle w:val="Legenda"/>
        <w:ind w:left="270"/>
      </w:pPr>
      <w:bookmarkStart w:id="61" w:name="_Toc26739632"/>
      <w:r w:rsidRPr="00772AFB">
        <w:t xml:space="preserve">Figura </w:t>
      </w:r>
      <w:r w:rsidR="004C49B2">
        <w:fldChar w:fldCharType="begin"/>
      </w:r>
      <w:r w:rsidR="004C49B2">
        <w:instrText xml:space="preserve"> SEQ Figura \* ARABIC </w:instrText>
      </w:r>
      <w:r w:rsidR="004C49B2">
        <w:fldChar w:fldCharType="separate"/>
      </w:r>
      <w:r w:rsidR="00076038">
        <w:rPr>
          <w:noProof/>
        </w:rPr>
        <w:t>15</w:t>
      </w:r>
      <w:r w:rsidR="004C49B2">
        <w:rPr>
          <w:noProof/>
        </w:rPr>
        <w:fldChar w:fldCharType="end"/>
      </w:r>
      <w:r>
        <w:t xml:space="preserve"> – </w:t>
      </w:r>
      <w:r w:rsidRPr="00F13579">
        <w:t xml:space="preserve">Página do </w:t>
      </w:r>
      <w:proofErr w:type="gramStart"/>
      <w:r w:rsidRPr="00F13579">
        <w:t xml:space="preserve">aplicativo </w:t>
      </w:r>
      <w:r w:rsidRPr="00BC0D12">
        <w:rPr>
          <w:i/>
          <w:iCs/>
        </w:rPr>
        <w:t>web</w:t>
      </w:r>
      <w:proofErr w:type="gramEnd"/>
      <w:r w:rsidRPr="00F13579">
        <w:t xml:space="preserve"> para adicionar um novo usuário</w:t>
      </w:r>
      <w:bookmarkEnd w:id="61"/>
    </w:p>
    <w:p w14:paraId="666E49D3" w14:textId="77777777" w:rsidR="00F13579" w:rsidRPr="00772AFB" w:rsidRDefault="00F13579" w:rsidP="00F13579">
      <w:pPr>
        <w:spacing w:line="240" w:lineRule="auto"/>
        <w:jc w:val="center"/>
      </w:pPr>
      <w:r>
        <w:rPr>
          <w:noProof/>
          <w:color w:val="000000"/>
          <w:bdr w:val="none" w:sz="0" w:space="0" w:color="auto" w:frame="1"/>
        </w:rPr>
        <w:drawing>
          <wp:inline distT="0" distB="0" distL="0" distR="0" wp14:anchorId="229D438A" wp14:editId="0634BAA3">
            <wp:extent cx="5534785" cy="2657667"/>
            <wp:effectExtent l="0" t="0" r="889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22">
                      <a:extLst>
                        <a:ext uri="{28A0092B-C50C-407E-A947-70E740481C1C}">
                          <a14:useLocalDpi xmlns:a14="http://schemas.microsoft.com/office/drawing/2010/main" val="0"/>
                        </a:ext>
                      </a:extLst>
                    </a:blip>
                    <a:srcRect l="50018" t="9136" b="6013"/>
                    <a:stretch/>
                  </pic:blipFill>
                  <pic:spPr bwMode="auto">
                    <a:xfrm>
                      <a:off x="0" y="0"/>
                      <a:ext cx="5556697" cy="2668189"/>
                    </a:xfrm>
                    <a:prstGeom prst="rect">
                      <a:avLst/>
                    </a:prstGeom>
                    <a:noFill/>
                    <a:ln>
                      <a:noFill/>
                    </a:ln>
                    <a:extLst>
                      <a:ext uri="{53640926-AAD7-44D8-BBD7-CCE9431645EC}">
                        <a14:shadowObscured xmlns:a14="http://schemas.microsoft.com/office/drawing/2010/main"/>
                      </a:ext>
                    </a:extLst>
                  </pic:spPr>
                </pic:pic>
              </a:graphicData>
            </a:graphic>
          </wp:inline>
        </w:drawing>
      </w:r>
    </w:p>
    <w:p w14:paraId="3012FFF7" w14:textId="77777777" w:rsidR="00F13579" w:rsidRPr="00FE0F3F" w:rsidRDefault="00F13579" w:rsidP="00F13579">
      <w:pPr>
        <w:spacing w:line="240" w:lineRule="auto"/>
        <w:ind w:left="284"/>
        <w:rPr>
          <w:sz w:val="18"/>
        </w:rPr>
      </w:pPr>
      <w:r w:rsidRPr="00FE0F3F">
        <w:rPr>
          <w:sz w:val="18"/>
        </w:rPr>
        <w:t>Fonte: Produção do próprio autor.</w:t>
      </w:r>
    </w:p>
    <w:p w14:paraId="63F2782D" w14:textId="77777777" w:rsidR="00F13579" w:rsidRDefault="00F13579" w:rsidP="00F13579">
      <w:r>
        <w:rPr>
          <w:color w:val="000000"/>
        </w:rPr>
        <w:lastRenderedPageBreak/>
        <w:t>Para criar o usuário, tem de colocar o seu nome, o nome de sua conta, o e-mail, a senha e a confirmação da senha. Lembrando aqui que quando é criado um usuário para esse site, o usuário não é um usuário administrador. É preciso acessar o banco de dados para que torne ele um usuário administrador.</w:t>
      </w:r>
    </w:p>
    <w:p w14:paraId="67F94131" w14:textId="77777777" w:rsidR="00F13579" w:rsidRPr="00F13579" w:rsidRDefault="00F13579" w:rsidP="00F13579"/>
    <w:p w14:paraId="6046F5C0" w14:textId="77777777" w:rsidR="002E2466" w:rsidRDefault="002E2466" w:rsidP="002E2466">
      <w:pPr>
        <w:pStyle w:val="Ttulo4"/>
      </w:pPr>
      <w:bookmarkStart w:id="62" w:name="_Toc26739846"/>
      <w:r>
        <w:t>Login</w:t>
      </w:r>
      <w:bookmarkEnd w:id="62"/>
    </w:p>
    <w:p w14:paraId="1D4EB7BF" w14:textId="77777777" w:rsidR="0076028E" w:rsidRDefault="0076028E" w:rsidP="0076028E"/>
    <w:p w14:paraId="6FEBCA90" w14:textId="77777777" w:rsidR="0076028E" w:rsidRDefault="0076028E" w:rsidP="0076028E">
      <w:r w:rsidRPr="0076028E">
        <w:t>A página de login pode ser acessada no seguinte site http://automatik.000webhostapp.com/AutomaTIK/users/login, ou apertando em ‘Login’ na barra lateral de navegação.</w:t>
      </w:r>
      <w:r>
        <w:t xml:space="preserve"> Irá ser direcionado </w:t>
      </w:r>
      <w:proofErr w:type="spellStart"/>
      <w:r>
        <w:t>á</w:t>
      </w:r>
      <w:proofErr w:type="spellEnd"/>
      <w:r>
        <w:t xml:space="preserve"> uma </w:t>
      </w:r>
      <w:proofErr w:type="spellStart"/>
      <w:r>
        <w:t>pagina</w:t>
      </w:r>
      <w:proofErr w:type="spellEnd"/>
      <w:r>
        <w:t xml:space="preserve"> que está apresentado na Figura 16.</w:t>
      </w:r>
    </w:p>
    <w:p w14:paraId="43C6EEA6" w14:textId="77777777" w:rsidR="0076028E" w:rsidRDefault="0076028E" w:rsidP="0076028E">
      <w:r>
        <w:t xml:space="preserve"> </w:t>
      </w:r>
    </w:p>
    <w:p w14:paraId="41BE255B" w14:textId="3E1142AD" w:rsidR="0076028E" w:rsidRPr="00772AFB" w:rsidRDefault="0076028E" w:rsidP="0076028E">
      <w:pPr>
        <w:pStyle w:val="Legenda"/>
        <w:ind w:left="270"/>
      </w:pPr>
      <w:bookmarkStart w:id="63" w:name="_Toc26739633"/>
      <w:r w:rsidRPr="00772AFB">
        <w:t xml:space="preserve">Figura </w:t>
      </w:r>
      <w:r w:rsidR="004C49B2">
        <w:fldChar w:fldCharType="begin"/>
      </w:r>
      <w:r w:rsidR="004C49B2">
        <w:instrText xml:space="preserve"> SEQ Figura \* ARABIC </w:instrText>
      </w:r>
      <w:r w:rsidR="004C49B2">
        <w:fldChar w:fldCharType="separate"/>
      </w:r>
      <w:r w:rsidR="00076038">
        <w:rPr>
          <w:noProof/>
        </w:rPr>
        <w:t>16</w:t>
      </w:r>
      <w:r w:rsidR="004C49B2">
        <w:rPr>
          <w:noProof/>
        </w:rPr>
        <w:fldChar w:fldCharType="end"/>
      </w:r>
      <w:r>
        <w:t xml:space="preserve"> – </w:t>
      </w:r>
      <w:r w:rsidRPr="0076028E">
        <w:t xml:space="preserve">Página do </w:t>
      </w:r>
      <w:proofErr w:type="gramStart"/>
      <w:r w:rsidRPr="0076028E">
        <w:t xml:space="preserve">aplicativo </w:t>
      </w:r>
      <w:r w:rsidRPr="00BC0D12">
        <w:rPr>
          <w:i/>
          <w:iCs/>
        </w:rPr>
        <w:t>web</w:t>
      </w:r>
      <w:proofErr w:type="gramEnd"/>
      <w:r w:rsidRPr="0076028E">
        <w:t xml:space="preserve"> para </w:t>
      </w:r>
      <w:r w:rsidRPr="0076028E">
        <w:rPr>
          <w:i/>
          <w:iCs/>
        </w:rPr>
        <w:t>login</w:t>
      </w:r>
      <w:bookmarkEnd w:id="63"/>
    </w:p>
    <w:p w14:paraId="36ABDFBD" w14:textId="77777777" w:rsidR="0076028E" w:rsidRPr="00772AFB" w:rsidRDefault="0076028E" w:rsidP="0076028E">
      <w:pPr>
        <w:spacing w:line="240" w:lineRule="auto"/>
        <w:jc w:val="center"/>
      </w:pPr>
      <w:r>
        <w:rPr>
          <w:noProof/>
          <w:color w:val="000000"/>
          <w:bdr w:val="none" w:sz="0" w:space="0" w:color="auto" w:frame="1"/>
        </w:rPr>
        <w:drawing>
          <wp:inline distT="0" distB="0" distL="0" distR="0" wp14:anchorId="2FE8A6DA" wp14:editId="0B55D669">
            <wp:extent cx="5422235" cy="2614015"/>
            <wp:effectExtent l="0" t="0" r="762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23">
                      <a:extLst>
                        <a:ext uri="{28A0092B-C50C-407E-A947-70E740481C1C}">
                          <a14:useLocalDpi xmlns:a14="http://schemas.microsoft.com/office/drawing/2010/main" val="0"/>
                        </a:ext>
                      </a:extLst>
                    </a:blip>
                    <a:srcRect l="49834" t="9168" b="5027"/>
                    <a:stretch/>
                  </pic:blipFill>
                  <pic:spPr bwMode="auto">
                    <a:xfrm>
                      <a:off x="0" y="0"/>
                      <a:ext cx="5523740" cy="2662950"/>
                    </a:xfrm>
                    <a:prstGeom prst="rect">
                      <a:avLst/>
                    </a:prstGeom>
                    <a:noFill/>
                    <a:ln>
                      <a:noFill/>
                    </a:ln>
                    <a:extLst>
                      <a:ext uri="{53640926-AAD7-44D8-BBD7-CCE9431645EC}">
                        <a14:shadowObscured xmlns:a14="http://schemas.microsoft.com/office/drawing/2010/main"/>
                      </a:ext>
                    </a:extLst>
                  </pic:spPr>
                </pic:pic>
              </a:graphicData>
            </a:graphic>
          </wp:inline>
        </w:drawing>
      </w:r>
    </w:p>
    <w:p w14:paraId="7AB31AAA" w14:textId="77777777" w:rsidR="0076028E" w:rsidRDefault="0076028E" w:rsidP="0076028E">
      <w:pPr>
        <w:rPr>
          <w:sz w:val="18"/>
        </w:rPr>
      </w:pPr>
      <w:r w:rsidRPr="00FE0F3F">
        <w:rPr>
          <w:sz w:val="18"/>
        </w:rPr>
        <w:t>Fonte: Produção do próprio autor.</w:t>
      </w:r>
    </w:p>
    <w:p w14:paraId="4412F720" w14:textId="77777777" w:rsidR="0076028E" w:rsidRDefault="0076028E" w:rsidP="0076028E">
      <w:pPr>
        <w:rPr>
          <w:sz w:val="18"/>
        </w:rPr>
      </w:pPr>
    </w:p>
    <w:p w14:paraId="269F5AC5" w14:textId="77777777" w:rsidR="0076028E" w:rsidRDefault="0076028E" w:rsidP="0076028E">
      <w:r w:rsidRPr="0076028E">
        <w:t>Para acessar o seu login deve colocar o nome da conta e sua senha de quando foi criado a conta.</w:t>
      </w:r>
    </w:p>
    <w:p w14:paraId="4A6A10BB" w14:textId="77777777" w:rsidR="0076028E" w:rsidRPr="0076028E" w:rsidRDefault="0076028E" w:rsidP="0076028E"/>
    <w:p w14:paraId="6210B59E" w14:textId="77777777" w:rsidR="002E2466" w:rsidRDefault="002E2466" w:rsidP="002E2466">
      <w:pPr>
        <w:pStyle w:val="Ttulo4"/>
      </w:pPr>
      <w:bookmarkStart w:id="64" w:name="_Toc26739847"/>
      <w:r>
        <w:t>Todos os Setores</w:t>
      </w:r>
      <w:bookmarkEnd w:id="64"/>
    </w:p>
    <w:p w14:paraId="36144684" w14:textId="77777777" w:rsidR="00A66E72" w:rsidRPr="00A66E72" w:rsidRDefault="00A66E72" w:rsidP="00A66E72"/>
    <w:p w14:paraId="42E200CE" w14:textId="77777777" w:rsidR="0076028E" w:rsidRDefault="00AE2197" w:rsidP="0076028E">
      <w:r w:rsidRPr="00AE2197">
        <w:t>Para acessar essa página, é preciso estar logado. Aperta em ‘Todos os Setores’ na barra de navegação lateral e terá acesso a página</w:t>
      </w:r>
      <w:r>
        <w:t xml:space="preserve"> apresentada na Figura 17</w:t>
      </w:r>
      <w:r w:rsidRPr="00AE2197">
        <w:t>.</w:t>
      </w:r>
    </w:p>
    <w:p w14:paraId="7345CA48" w14:textId="77777777" w:rsidR="00AE2197" w:rsidRDefault="00AE2197" w:rsidP="0076028E"/>
    <w:p w14:paraId="576E1820" w14:textId="61D5187A" w:rsidR="00AE2197" w:rsidRPr="00772AFB" w:rsidRDefault="00AE2197" w:rsidP="00AE2197">
      <w:pPr>
        <w:pStyle w:val="Legenda"/>
        <w:ind w:left="270"/>
      </w:pPr>
      <w:bookmarkStart w:id="65" w:name="_Toc26739634"/>
      <w:r w:rsidRPr="00772AFB">
        <w:t xml:space="preserve">Figura </w:t>
      </w:r>
      <w:r w:rsidR="004C49B2">
        <w:fldChar w:fldCharType="begin"/>
      </w:r>
      <w:r w:rsidR="004C49B2">
        <w:instrText xml:space="preserve"> SEQ Figura \* ARABIC </w:instrText>
      </w:r>
      <w:r w:rsidR="004C49B2">
        <w:fldChar w:fldCharType="separate"/>
      </w:r>
      <w:r w:rsidR="00076038">
        <w:rPr>
          <w:noProof/>
        </w:rPr>
        <w:t>17</w:t>
      </w:r>
      <w:r w:rsidR="004C49B2">
        <w:rPr>
          <w:noProof/>
        </w:rPr>
        <w:fldChar w:fldCharType="end"/>
      </w:r>
      <w:r>
        <w:t xml:space="preserve"> – </w:t>
      </w:r>
      <w:r>
        <w:rPr>
          <w:color w:val="000000"/>
        </w:rPr>
        <w:t xml:space="preserve">Página do </w:t>
      </w:r>
      <w:proofErr w:type="gramStart"/>
      <w:r>
        <w:rPr>
          <w:color w:val="000000"/>
        </w:rPr>
        <w:t xml:space="preserve">aplicativo </w:t>
      </w:r>
      <w:r w:rsidRPr="00BC0D12">
        <w:rPr>
          <w:i/>
          <w:iCs/>
          <w:color w:val="000000"/>
        </w:rPr>
        <w:t>web</w:t>
      </w:r>
      <w:proofErr w:type="gramEnd"/>
      <w:r>
        <w:rPr>
          <w:color w:val="000000"/>
        </w:rPr>
        <w:t xml:space="preserve"> para visualizar todos os setores</w:t>
      </w:r>
      <w:bookmarkEnd w:id="65"/>
    </w:p>
    <w:p w14:paraId="35A07A16" w14:textId="77777777" w:rsidR="00AE2197" w:rsidRPr="00772AFB" w:rsidRDefault="00AE2197" w:rsidP="00AE2197">
      <w:pPr>
        <w:spacing w:line="240" w:lineRule="auto"/>
        <w:jc w:val="center"/>
      </w:pPr>
      <w:r>
        <w:rPr>
          <w:noProof/>
          <w:color w:val="000000"/>
          <w:bdr w:val="none" w:sz="0" w:space="0" w:color="auto" w:frame="1"/>
        </w:rPr>
        <w:lastRenderedPageBreak/>
        <w:drawing>
          <wp:inline distT="0" distB="0" distL="0" distR="0" wp14:anchorId="770F2C1E" wp14:editId="1C1C8106">
            <wp:extent cx="5295014" cy="2577465"/>
            <wp:effectExtent l="0" t="0" r="127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24">
                      <a:extLst>
                        <a:ext uri="{28A0092B-C50C-407E-A947-70E740481C1C}">
                          <a14:useLocalDpi xmlns:a14="http://schemas.microsoft.com/office/drawing/2010/main" val="0"/>
                        </a:ext>
                      </a:extLst>
                    </a:blip>
                    <a:srcRect l="50018" t="9147" r="678" b="5903"/>
                    <a:stretch/>
                  </pic:blipFill>
                  <pic:spPr bwMode="auto">
                    <a:xfrm>
                      <a:off x="0" y="0"/>
                      <a:ext cx="5340384" cy="2599550"/>
                    </a:xfrm>
                    <a:prstGeom prst="rect">
                      <a:avLst/>
                    </a:prstGeom>
                    <a:noFill/>
                    <a:ln>
                      <a:noFill/>
                    </a:ln>
                    <a:extLst>
                      <a:ext uri="{53640926-AAD7-44D8-BBD7-CCE9431645EC}">
                        <a14:shadowObscured xmlns:a14="http://schemas.microsoft.com/office/drawing/2010/main"/>
                      </a:ext>
                    </a:extLst>
                  </pic:spPr>
                </pic:pic>
              </a:graphicData>
            </a:graphic>
          </wp:inline>
        </w:drawing>
      </w:r>
    </w:p>
    <w:p w14:paraId="68787E7F" w14:textId="77777777" w:rsidR="00AE2197" w:rsidRPr="00FE0F3F" w:rsidRDefault="00AE2197" w:rsidP="00AE2197">
      <w:pPr>
        <w:spacing w:line="240" w:lineRule="auto"/>
        <w:ind w:left="284"/>
        <w:rPr>
          <w:sz w:val="18"/>
        </w:rPr>
      </w:pPr>
      <w:r w:rsidRPr="00FE0F3F">
        <w:rPr>
          <w:sz w:val="18"/>
        </w:rPr>
        <w:t>Fonte: Produção do próprio autor.</w:t>
      </w:r>
    </w:p>
    <w:p w14:paraId="7199CC8A" w14:textId="77777777" w:rsidR="00AE2197" w:rsidRDefault="00AE2197" w:rsidP="0076028E"/>
    <w:p w14:paraId="3448B462" w14:textId="77777777" w:rsidR="002247A3" w:rsidRDefault="002247A3" w:rsidP="0076028E">
      <w:pPr>
        <w:rPr>
          <w:color w:val="000000"/>
        </w:rPr>
      </w:pPr>
      <w:r>
        <w:rPr>
          <w:color w:val="000000"/>
        </w:rPr>
        <w:t>Essa página mostra todos os cursos superiores que foram registrados no banco de dados.</w:t>
      </w:r>
    </w:p>
    <w:p w14:paraId="643CDCF4" w14:textId="77777777" w:rsidR="002247A3" w:rsidRPr="0076028E" w:rsidRDefault="002247A3" w:rsidP="0076028E"/>
    <w:p w14:paraId="0DF5762D" w14:textId="77777777" w:rsidR="002E2466" w:rsidRDefault="002E2466" w:rsidP="002E2466">
      <w:pPr>
        <w:pStyle w:val="Ttulo4"/>
      </w:pPr>
      <w:bookmarkStart w:id="66" w:name="_Toc26739848"/>
      <w:r>
        <w:t>Download Todos os Setores</w:t>
      </w:r>
      <w:bookmarkEnd w:id="66"/>
    </w:p>
    <w:p w14:paraId="1CC367A7" w14:textId="77777777" w:rsidR="00A66E72" w:rsidRDefault="00A66E72" w:rsidP="00A66E72">
      <w:r w:rsidRPr="00A66E72">
        <w:t>Apertando em ‘Download Todos os Setores’ na barra de navegação lateral irá gerará um arquivo Excel, onde estará presente todos os setores como mostrado a Figura 1</w:t>
      </w:r>
      <w:r>
        <w:t>8</w:t>
      </w:r>
      <w:r w:rsidRPr="00A66E72">
        <w:t>.</w:t>
      </w:r>
    </w:p>
    <w:p w14:paraId="0F6C3A34" w14:textId="77777777" w:rsidR="00A66E72" w:rsidRDefault="00A66E72" w:rsidP="00A66E72"/>
    <w:p w14:paraId="460189C6" w14:textId="378CEC97" w:rsidR="00A66E72" w:rsidRPr="00772AFB" w:rsidRDefault="00A66E72" w:rsidP="00A66E72">
      <w:pPr>
        <w:pStyle w:val="Legenda"/>
        <w:ind w:left="270"/>
      </w:pPr>
      <w:bookmarkStart w:id="67" w:name="_Toc26739635"/>
      <w:r w:rsidRPr="00772AFB">
        <w:t xml:space="preserve">Figura </w:t>
      </w:r>
      <w:r w:rsidR="004C49B2">
        <w:fldChar w:fldCharType="begin"/>
      </w:r>
      <w:r w:rsidR="004C49B2">
        <w:instrText xml:space="preserve"> SEQ Figura \* ARABIC </w:instrText>
      </w:r>
      <w:r w:rsidR="004C49B2">
        <w:fldChar w:fldCharType="separate"/>
      </w:r>
      <w:r w:rsidR="00076038">
        <w:rPr>
          <w:noProof/>
        </w:rPr>
        <w:t>18</w:t>
      </w:r>
      <w:r w:rsidR="004C49B2">
        <w:rPr>
          <w:noProof/>
        </w:rPr>
        <w:fldChar w:fldCharType="end"/>
      </w:r>
      <w:r>
        <w:t xml:space="preserve"> – </w:t>
      </w:r>
      <w:r w:rsidRPr="00A66E72">
        <w:t xml:space="preserve">Arquivo Excel com </w:t>
      </w:r>
      <w:proofErr w:type="spellStart"/>
      <w:r w:rsidRPr="00A66E72">
        <w:t>todas</w:t>
      </w:r>
      <w:proofErr w:type="spellEnd"/>
      <w:r w:rsidRPr="00A66E72">
        <w:t xml:space="preserve"> os </w:t>
      </w:r>
      <w:r w:rsidR="002C2A96">
        <w:t>s</w:t>
      </w:r>
      <w:r w:rsidRPr="00A66E72">
        <w:t xml:space="preserve">etores </w:t>
      </w:r>
      <w:r w:rsidR="002C2A96">
        <w:t>c</w:t>
      </w:r>
      <w:r w:rsidRPr="00A66E72">
        <w:t>adastrados</w:t>
      </w:r>
      <w:bookmarkEnd w:id="67"/>
    </w:p>
    <w:p w14:paraId="440F4333" w14:textId="77777777" w:rsidR="00A66E72" w:rsidRPr="00772AFB" w:rsidRDefault="00A66E72" w:rsidP="00A66E72">
      <w:pPr>
        <w:spacing w:line="240" w:lineRule="auto"/>
        <w:jc w:val="center"/>
      </w:pPr>
      <w:r>
        <w:rPr>
          <w:noProof/>
          <w:color w:val="000000"/>
          <w:bdr w:val="none" w:sz="0" w:space="0" w:color="auto" w:frame="1"/>
        </w:rPr>
        <w:drawing>
          <wp:inline distT="0" distB="0" distL="0" distR="0" wp14:anchorId="0C8E7C0E" wp14:editId="5139D364">
            <wp:extent cx="5320296" cy="2838317"/>
            <wp:effectExtent l="0" t="0" r="0" b="6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25">
                      <a:extLst>
                        <a:ext uri="{28A0092B-C50C-407E-A947-70E740481C1C}">
                          <a14:useLocalDpi xmlns:a14="http://schemas.microsoft.com/office/drawing/2010/main" val="0"/>
                        </a:ext>
                      </a:extLst>
                    </a:blip>
                    <a:srcRect l="49834" b="4936"/>
                    <a:stretch/>
                  </pic:blipFill>
                  <pic:spPr bwMode="auto">
                    <a:xfrm>
                      <a:off x="0" y="0"/>
                      <a:ext cx="5356288" cy="2857518"/>
                    </a:xfrm>
                    <a:prstGeom prst="rect">
                      <a:avLst/>
                    </a:prstGeom>
                    <a:noFill/>
                    <a:ln>
                      <a:noFill/>
                    </a:ln>
                    <a:extLst>
                      <a:ext uri="{53640926-AAD7-44D8-BBD7-CCE9431645EC}">
                        <a14:shadowObscured xmlns:a14="http://schemas.microsoft.com/office/drawing/2010/main"/>
                      </a:ext>
                    </a:extLst>
                  </pic:spPr>
                </pic:pic>
              </a:graphicData>
            </a:graphic>
          </wp:inline>
        </w:drawing>
      </w:r>
    </w:p>
    <w:p w14:paraId="1891E64E" w14:textId="77777777" w:rsidR="00A66E72" w:rsidRPr="00FE0F3F" w:rsidRDefault="00A66E72" w:rsidP="00A66E72">
      <w:pPr>
        <w:spacing w:line="240" w:lineRule="auto"/>
        <w:ind w:left="284"/>
        <w:rPr>
          <w:sz w:val="18"/>
        </w:rPr>
      </w:pPr>
      <w:r w:rsidRPr="00FE0F3F">
        <w:rPr>
          <w:sz w:val="18"/>
        </w:rPr>
        <w:t>Fonte: Produção do próprio autor.</w:t>
      </w:r>
    </w:p>
    <w:p w14:paraId="303CEB98" w14:textId="77777777" w:rsidR="00A66E72" w:rsidRDefault="00A66E72" w:rsidP="00A66E72"/>
    <w:p w14:paraId="2C26F4F8" w14:textId="77777777" w:rsidR="00A66E72" w:rsidRDefault="00A66E72" w:rsidP="00A66E72">
      <w:r w:rsidRPr="00A66E72">
        <w:t xml:space="preserve">Para ter acesso </w:t>
      </w:r>
      <w:proofErr w:type="spellStart"/>
      <w:r w:rsidRPr="00A66E72">
        <w:t>á</w:t>
      </w:r>
      <w:proofErr w:type="spellEnd"/>
      <w:r w:rsidRPr="00A66E72">
        <w:t xml:space="preserve"> essa função, você terá que estar logado em uma conta do tipo administrador.</w:t>
      </w:r>
    </w:p>
    <w:p w14:paraId="6D90A442" w14:textId="77777777" w:rsidR="00A66E72" w:rsidRPr="00A66E72" w:rsidRDefault="00A66E72" w:rsidP="00A66E72"/>
    <w:p w14:paraId="60FA73D5" w14:textId="77777777" w:rsidR="002E2466" w:rsidRDefault="002E2466" w:rsidP="002E2466">
      <w:pPr>
        <w:pStyle w:val="Ttulo4"/>
      </w:pPr>
      <w:bookmarkStart w:id="68" w:name="_Toc26739849"/>
      <w:r>
        <w:lastRenderedPageBreak/>
        <w:t>Adicionar um Setor</w:t>
      </w:r>
      <w:bookmarkEnd w:id="68"/>
    </w:p>
    <w:p w14:paraId="033A95F6" w14:textId="77777777" w:rsidR="00A66E72" w:rsidRDefault="00A66E72" w:rsidP="00A66E72">
      <w:r w:rsidRPr="00A66E72">
        <w:t xml:space="preserve">Para acessar essa página, é preciso estar logado como administrador. Aperta em ‘Adiciona um Setor’ na barra de navegação lateral e terá acesso a página que é mostrada na Figura </w:t>
      </w:r>
      <w:r>
        <w:t>19</w:t>
      </w:r>
      <w:r w:rsidRPr="00A66E72">
        <w:t>.</w:t>
      </w:r>
    </w:p>
    <w:p w14:paraId="7997C133" w14:textId="77777777" w:rsidR="00A66E72" w:rsidRDefault="00A66E72" w:rsidP="00A66E72"/>
    <w:p w14:paraId="4DDBC2A1" w14:textId="7C557492" w:rsidR="00A66E72" w:rsidRPr="00772AFB" w:rsidRDefault="00A66E72" w:rsidP="00A66E72">
      <w:pPr>
        <w:pStyle w:val="Legenda"/>
        <w:ind w:left="270"/>
      </w:pPr>
      <w:bookmarkStart w:id="69" w:name="_Toc26739636"/>
      <w:r w:rsidRPr="00772AFB">
        <w:t xml:space="preserve">Figura </w:t>
      </w:r>
      <w:r w:rsidR="004C49B2">
        <w:fldChar w:fldCharType="begin"/>
      </w:r>
      <w:r w:rsidR="004C49B2">
        <w:instrText xml:space="preserve"> SEQ Figura \* ARABIC </w:instrText>
      </w:r>
      <w:r w:rsidR="004C49B2">
        <w:fldChar w:fldCharType="separate"/>
      </w:r>
      <w:r w:rsidR="00076038">
        <w:rPr>
          <w:noProof/>
        </w:rPr>
        <w:t>19</w:t>
      </w:r>
      <w:r w:rsidR="004C49B2">
        <w:rPr>
          <w:noProof/>
        </w:rPr>
        <w:fldChar w:fldCharType="end"/>
      </w:r>
      <w:r>
        <w:t xml:space="preserve"> – </w:t>
      </w:r>
      <w:r w:rsidRPr="00A66E72">
        <w:t xml:space="preserve">Página do </w:t>
      </w:r>
      <w:proofErr w:type="gramStart"/>
      <w:r>
        <w:t>a</w:t>
      </w:r>
      <w:r w:rsidRPr="00A66E72">
        <w:t xml:space="preserve">plicativo </w:t>
      </w:r>
      <w:r w:rsidRPr="00BC0D12">
        <w:rPr>
          <w:i/>
          <w:iCs/>
        </w:rPr>
        <w:t>web</w:t>
      </w:r>
      <w:proofErr w:type="gramEnd"/>
      <w:r w:rsidRPr="00A66E72">
        <w:t xml:space="preserve"> para adicionar um novo seto</w:t>
      </w:r>
      <w:r>
        <w:t>r</w:t>
      </w:r>
      <w:bookmarkEnd w:id="69"/>
    </w:p>
    <w:p w14:paraId="02C68A10" w14:textId="77777777" w:rsidR="00A66E72" w:rsidRPr="00772AFB" w:rsidRDefault="00A66E72" w:rsidP="00A66E72">
      <w:pPr>
        <w:spacing w:line="240" w:lineRule="auto"/>
        <w:jc w:val="center"/>
      </w:pPr>
      <w:r>
        <w:rPr>
          <w:noProof/>
          <w:color w:val="000000"/>
          <w:bdr w:val="none" w:sz="0" w:space="0" w:color="auto" w:frame="1"/>
        </w:rPr>
        <w:drawing>
          <wp:inline distT="0" distB="0" distL="0" distR="0" wp14:anchorId="326F86E9" wp14:editId="7B975B7A">
            <wp:extent cx="5486400" cy="2660563"/>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26">
                      <a:extLst>
                        <a:ext uri="{28A0092B-C50C-407E-A947-70E740481C1C}">
                          <a14:useLocalDpi xmlns:a14="http://schemas.microsoft.com/office/drawing/2010/main" val="0"/>
                        </a:ext>
                      </a:extLst>
                    </a:blip>
                    <a:srcRect l="50018" t="9140" r="872" b="6629"/>
                    <a:stretch/>
                  </pic:blipFill>
                  <pic:spPr bwMode="auto">
                    <a:xfrm>
                      <a:off x="0" y="0"/>
                      <a:ext cx="5523144" cy="2678382"/>
                    </a:xfrm>
                    <a:prstGeom prst="rect">
                      <a:avLst/>
                    </a:prstGeom>
                    <a:noFill/>
                    <a:ln>
                      <a:noFill/>
                    </a:ln>
                    <a:extLst>
                      <a:ext uri="{53640926-AAD7-44D8-BBD7-CCE9431645EC}">
                        <a14:shadowObscured xmlns:a14="http://schemas.microsoft.com/office/drawing/2010/main"/>
                      </a:ext>
                    </a:extLst>
                  </pic:spPr>
                </pic:pic>
              </a:graphicData>
            </a:graphic>
          </wp:inline>
        </w:drawing>
      </w:r>
    </w:p>
    <w:p w14:paraId="15AB26B0" w14:textId="77777777" w:rsidR="00A66E72" w:rsidRPr="00FE0F3F" w:rsidRDefault="00A66E72" w:rsidP="00A66E72">
      <w:pPr>
        <w:spacing w:line="240" w:lineRule="auto"/>
        <w:ind w:left="284"/>
        <w:rPr>
          <w:sz w:val="18"/>
        </w:rPr>
      </w:pPr>
      <w:r w:rsidRPr="00FE0F3F">
        <w:rPr>
          <w:sz w:val="18"/>
        </w:rPr>
        <w:t>Fonte: Produção do próprio autor.</w:t>
      </w:r>
    </w:p>
    <w:p w14:paraId="61F7DB1F" w14:textId="77777777" w:rsidR="00A66E72" w:rsidRDefault="00A66E72" w:rsidP="00A66E72"/>
    <w:p w14:paraId="7C9E130B" w14:textId="77777777" w:rsidR="00A66E72" w:rsidRDefault="00A66E72" w:rsidP="00A66E72">
      <w:r w:rsidRPr="00A66E72">
        <w:t>Essa página serve para adicionar um novo curso com o nome referido. Aqui só precisa colocar o nome do curso.</w:t>
      </w:r>
    </w:p>
    <w:p w14:paraId="574D8495" w14:textId="77777777" w:rsidR="00A66E72" w:rsidRPr="00A66E72" w:rsidRDefault="00A66E72" w:rsidP="00A66E72"/>
    <w:p w14:paraId="53E41E12" w14:textId="77777777" w:rsidR="002E2466" w:rsidRDefault="002E2466" w:rsidP="002E2466">
      <w:pPr>
        <w:pStyle w:val="Ttulo4"/>
      </w:pPr>
      <w:bookmarkStart w:id="70" w:name="_Toc26739850"/>
      <w:r>
        <w:t>Todos os Usuários</w:t>
      </w:r>
      <w:bookmarkEnd w:id="70"/>
    </w:p>
    <w:p w14:paraId="71627F7D" w14:textId="77777777" w:rsidR="00A66E72" w:rsidRDefault="00A66E72" w:rsidP="00A66E72"/>
    <w:p w14:paraId="6AC1CE47" w14:textId="77777777" w:rsidR="00A66E72" w:rsidRDefault="00A66E72" w:rsidP="00A66E72">
      <w:r w:rsidRPr="00A66E72">
        <w:t>Para acessar essa página, é preciso estar logado em uma conta administrador. Aperta em ‘Todos os Usuários’ na barra de navegação lateral e terá acesso a página mostrada na Figura 20.</w:t>
      </w:r>
    </w:p>
    <w:p w14:paraId="28135AFA" w14:textId="77777777" w:rsidR="00A66E72" w:rsidRDefault="00A66E72" w:rsidP="00A66E72"/>
    <w:p w14:paraId="0995F2DA" w14:textId="7E338E2F" w:rsidR="00A66E72" w:rsidRDefault="00A66E72" w:rsidP="00A66E72">
      <w:pPr>
        <w:pStyle w:val="Legenda"/>
        <w:ind w:left="270"/>
      </w:pPr>
      <w:bookmarkStart w:id="71" w:name="_Toc26739637"/>
      <w:r w:rsidRPr="00772AFB">
        <w:t xml:space="preserve">Figura </w:t>
      </w:r>
      <w:r w:rsidR="004C49B2">
        <w:fldChar w:fldCharType="begin"/>
      </w:r>
      <w:r w:rsidR="004C49B2">
        <w:instrText xml:space="preserve"> SEQ Figura \* ARABIC </w:instrText>
      </w:r>
      <w:r w:rsidR="004C49B2">
        <w:fldChar w:fldCharType="separate"/>
      </w:r>
      <w:r w:rsidR="00076038">
        <w:rPr>
          <w:noProof/>
        </w:rPr>
        <w:t>20</w:t>
      </w:r>
      <w:r w:rsidR="004C49B2">
        <w:rPr>
          <w:noProof/>
        </w:rPr>
        <w:fldChar w:fldCharType="end"/>
      </w:r>
      <w:r>
        <w:t xml:space="preserve"> – </w:t>
      </w:r>
      <w:r w:rsidRPr="00A66E72">
        <w:t xml:space="preserve">Página do </w:t>
      </w:r>
      <w:proofErr w:type="gramStart"/>
      <w:r>
        <w:t>a</w:t>
      </w:r>
      <w:r w:rsidRPr="00A66E72">
        <w:t xml:space="preserve">plicativo </w:t>
      </w:r>
      <w:r w:rsidRPr="00BC0D12">
        <w:rPr>
          <w:i/>
          <w:iCs/>
        </w:rPr>
        <w:t>web</w:t>
      </w:r>
      <w:proofErr w:type="gramEnd"/>
      <w:r w:rsidRPr="00A66E72">
        <w:t xml:space="preserve"> mostrando a lista de </w:t>
      </w:r>
      <w:r>
        <w:t>u</w:t>
      </w:r>
      <w:r w:rsidRPr="00A66E72">
        <w:t>suários</w:t>
      </w:r>
      <w:bookmarkEnd w:id="71"/>
    </w:p>
    <w:p w14:paraId="58925A5A" w14:textId="77777777" w:rsidR="00A66E72" w:rsidRPr="00772AFB" w:rsidRDefault="00092A2F" w:rsidP="00092A2F">
      <w:r>
        <w:rPr>
          <w:noProof/>
          <w:color w:val="000000"/>
          <w:bdr w:val="none" w:sz="0" w:space="0" w:color="auto" w:frame="1"/>
        </w:rPr>
        <w:lastRenderedPageBreak/>
        <w:drawing>
          <wp:inline distT="0" distB="0" distL="0" distR="0" wp14:anchorId="789D586B" wp14:editId="4755FFE0">
            <wp:extent cx="5013236" cy="2448516"/>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27">
                      <a:extLst>
                        <a:ext uri="{28A0092B-C50C-407E-A947-70E740481C1C}">
                          <a14:useLocalDpi xmlns:a14="http://schemas.microsoft.com/office/drawing/2010/main" val="0"/>
                        </a:ext>
                      </a:extLst>
                    </a:blip>
                    <a:srcRect l="50204" t="9809" r="1041" b="5838"/>
                    <a:stretch/>
                  </pic:blipFill>
                  <pic:spPr bwMode="auto">
                    <a:xfrm>
                      <a:off x="0" y="0"/>
                      <a:ext cx="5033269" cy="2458300"/>
                    </a:xfrm>
                    <a:prstGeom prst="rect">
                      <a:avLst/>
                    </a:prstGeom>
                    <a:noFill/>
                    <a:ln>
                      <a:noFill/>
                    </a:ln>
                    <a:extLst>
                      <a:ext uri="{53640926-AAD7-44D8-BBD7-CCE9431645EC}">
                        <a14:shadowObscured xmlns:a14="http://schemas.microsoft.com/office/drawing/2010/main"/>
                      </a:ext>
                    </a:extLst>
                  </pic:spPr>
                </pic:pic>
              </a:graphicData>
            </a:graphic>
          </wp:inline>
        </w:drawing>
      </w:r>
    </w:p>
    <w:p w14:paraId="01A121A4" w14:textId="77777777" w:rsidR="00A66E72" w:rsidRPr="00FE0F3F" w:rsidRDefault="00A66E72" w:rsidP="00092A2F">
      <w:pPr>
        <w:spacing w:line="240" w:lineRule="auto"/>
        <w:rPr>
          <w:sz w:val="18"/>
        </w:rPr>
      </w:pPr>
      <w:r w:rsidRPr="00FE0F3F">
        <w:rPr>
          <w:sz w:val="18"/>
        </w:rPr>
        <w:t>Fonte: Produção do próprio autor.</w:t>
      </w:r>
    </w:p>
    <w:p w14:paraId="1D94361F" w14:textId="77777777" w:rsidR="00A66E72" w:rsidRDefault="00A66E72" w:rsidP="00A66E72"/>
    <w:p w14:paraId="59ECF6D0" w14:textId="77777777" w:rsidR="00092A2F" w:rsidRDefault="00092A2F" w:rsidP="00A66E72">
      <w:r w:rsidRPr="00092A2F">
        <w:t xml:space="preserve">Nessa página podemos ver todos os usuários. Pode-se perceber que a senha fica criptografada. Ele apresenta o nome, </w:t>
      </w:r>
      <w:proofErr w:type="spellStart"/>
      <w:r w:rsidRPr="00092A2F">
        <w:rPr>
          <w:i/>
          <w:iCs/>
        </w:rPr>
        <w:t>username</w:t>
      </w:r>
      <w:proofErr w:type="spellEnd"/>
      <w:r w:rsidRPr="00092A2F">
        <w:t>, e-mail, senha, tipo de usuário, a data e hora que foi criado e a data e hora que foi modificado.</w:t>
      </w:r>
    </w:p>
    <w:p w14:paraId="72C56DB4" w14:textId="77777777" w:rsidR="00092A2F" w:rsidRPr="00A66E72" w:rsidRDefault="00092A2F" w:rsidP="00A66E72"/>
    <w:p w14:paraId="1B0E7659" w14:textId="77777777" w:rsidR="002E2466" w:rsidRDefault="002E2466" w:rsidP="002E2466">
      <w:pPr>
        <w:pStyle w:val="Ttulo4"/>
      </w:pPr>
      <w:bookmarkStart w:id="72" w:name="_Toc26739851"/>
      <w:r>
        <w:t>Download Todos os Usuários</w:t>
      </w:r>
      <w:bookmarkEnd w:id="72"/>
    </w:p>
    <w:p w14:paraId="14DEF3CD" w14:textId="77777777" w:rsidR="007F6681" w:rsidRDefault="007F6681" w:rsidP="007F6681"/>
    <w:p w14:paraId="483BAD2E" w14:textId="77777777" w:rsidR="007F6681" w:rsidRDefault="007F6681" w:rsidP="007F6681">
      <w:pPr>
        <w:rPr>
          <w:color w:val="000000"/>
        </w:rPr>
      </w:pPr>
      <w:r>
        <w:rPr>
          <w:color w:val="000000"/>
        </w:rPr>
        <w:t>Aperta em ‘Download Todos os Usuários’ na barra de navegação lateral irá gerar um arquivo Excel, onde estará presente todos os usuários como mostrado na Figura 21.</w:t>
      </w:r>
    </w:p>
    <w:p w14:paraId="346F8FE9" w14:textId="77777777" w:rsidR="007F6681" w:rsidRDefault="007F6681" w:rsidP="007F6681">
      <w:pPr>
        <w:rPr>
          <w:color w:val="000000"/>
        </w:rPr>
      </w:pPr>
    </w:p>
    <w:p w14:paraId="36F09B16" w14:textId="74FC8F03" w:rsidR="007F6681" w:rsidRDefault="007F6681" w:rsidP="007F6681">
      <w:pPr>
        <w:pStyle w:val="Legenda"/>
        <w:ind w:left="0"/>
      </w:pPr>
      <w:bookmarkStart w:id="73" w:name="_Toc26739638"/>
      <w:r w:rsidRPr="00772AFB">
        <w:t xml:space="preserve">Figura </w:t>
      </w:r>
      <w:r w:rsidR="004C49B2">
        <w:fldChar w:fldCharType="begin"/>
      </w:r>
      <w:r w:rsidR="004C49B2">
        <w:instrText xml:space="preserve"> SEQ Figura \* ARABIC </w:instrText>
      </w:r>
      <w:r w:rsidR="004C49B2">
        <w:fldChar w:fldCharType="separate"/>
      </w:r>
      <w:r w:rsidR="00076038">
        <w:rPr>
          <w:noProof/>
        </w:rPr>
        <w:t>21</w:t>
      </w:r>
      <w:r w:rsidR="004C49B2">
        <w:rPr>
          <w:noProof/>
        </w:rPr>
        <w:fldChar w:fldCharType="end"/>
      </w:r>
      <w:r>
        <w:t xml:space="preserve"> – </w:t>
      </w:r>
      <w:r w:rsidR="00262CD3" w:rsidRPr="00262CD3">
        <w:t xml:space="preserve">Arquivo Excel com todos os </w:t>
      </w:r>
      <w:r w:rsidR="00B03BD9">
        <w:t>u</w:t>
      </w:r>
      <w:r w:rsidR="00262CD3" w:rsidRPr="00262CD3">
        <w:t>suários</w:t>
      </w:r>
      <w:bookmarkEnd w:id="73"/>
    </w:p>
    <w:p w14:paraId="477A72BC" w14:textId="77777777" w:rsidR="007F6681" w:rsidRPr="00772AFB" w:rsidRDefault="007F6681" w:rsidP="007F6681">
      <w:r>
        <w:rPr>
          <w:noProof/>
          <w:color w:val="000000"/>
          <w:bdr w:val="none" w:sz="0" w:space="0" w:color="auto" w:frame="1"/>
        </w:rPr>
        <w:drawing>
          <wp:inline distT="0" distB="0" distL="0" distR="0" wp14:anchorId="494609B8" wp14:editId="1EEFAD6A">
            <wp:extent cx="5012690" cy="2647214"/>
            <wp:effectExtent l="0" t="0" r="0" b="127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28">
                      <a:extLst>
                        <a:ext uri="{28A0092B-C50C-407E-A947-70E740481C1C}">
                          <a14:useLocalDpi xmlns:a14="http://schemas.microsoft.com/office/drawing/2010/main" val="0"/>
                        </a:ext>
                      </a:extLst>
                    </a:blip>
                    <a:srcRect l="50018" b="6462"/>
                    <a:stretch/>
                  </pic:blipFill>
                  <pic:spPr bwMode="auto">
                    <a:xfrm>
                      <a:off x="0" y="0"/>
                      <a:ext cx="5027200" cy="2654877"/>
                    </a:xfrm>
                    <a:prstGeom prst="rect">
                      <a:avLst/>
                    </a:prstGeom>
                    <a:noFill/>
                    <a:ln>
                      <a:noFill/>
                    </a:ln>
                    <a:extLst>
                      <a:ext uri="{53640926-AAD7-44D8-BBD7-CCE9431645EC}">
                        <a14:shadowObscured xmlns:a14="http://schemas.microsoft.com/office/drawing/2010/main"/>
                      </a:ext>
                    </a:extLst>
                  </pic:spPr>
                </pic:pic>
              </a:graphicData>
            </a:graphic>
          </wp:inline>
        </w:drawing>
      </w:r>
    </w:p>
    <w:p w14:paraId="3F9064AC" w14:textId="77777777" w:rsidR="007F6681" w:rsidRDefault="007F6681" w:rsidP="007F6681">
      <w:pPr>
        <w:rPr>
          <w:sz w:val="18"/>
        </w:rPr>
      </w:pPr>
      <w:r w:rsidRPr="00FE0F3F">
        <w:rPr>
          <w:sz w:val="18"/>
        </w:rPr>
        <w:t>Fonte: Produção do próprio autor.</w:t>
      </w:r>
    </w:p>
    <w:p w14:paraId="2172F42D" w14:textId="77777777" w:rsidR="007F6681" w:rsidRDefault="007F6681" w:rsidP="007F6681">
      <w:pPr>
        <w:rPr>
          <w:sz w:val="18"/>
        </w:rPr>
      </w:pPr>
    </w:p>
    <w:p w14:paraId="520E2615" w14:textId="77777777" w:rsidR="007F6681" w:rsidRDefault="007F6681" w:rsidP="007F6681">
      <w:pPr>
        <w:rPr>
          <w:color w:val="000000"/>
        </w:rPr>
      </w:pPr>
      <w:r>
        <w:rPr>
          <w:color w:val="000000"/>
        </w:rPr>
        <w:lastRenderedPageBreak/>
        <w:t xml:space="preserve">Para ter acesso </w:t>
      </w:r>
      <w:proofErr w:type="spellStart"/>
      <w:r>
        <w:rPr>
          <w:color w:val="000000"/>
        </w:rPr>
        <w:t>á</w:t>
      </w:r>
      <w:proofErr w:type="spellEnd"/>
      <w:r>
        <w:rPr>
          <w:color w:val="000000"/>
        </w:rPr>
        <w:t xml:space="preserve"> essa função, você terá que estar logado em uma conta do tipo administrador.</w:t>
      </w:r>
    </w:p>
    <w:p w14:paraId="03D7D544" w14:textId="77777777" w:rsidR="007F6681" w:rsidRPr="007F6681" w:rsidRDefault="007F6681" w:rsidP="007F6681"/>
    <w:p w14:paraId="0A1D38D2" w14:textId="77777777" w:rsidR="002E2466" w:rsidRDefault="002E2466" w:rsidP="002E2466">
      <w:pPr>
        <w:pStyle w:val="Ttulo4"/>
      </w:pPr>
      <w:bookmarkStart w:id="74" w:name="_Toc26739852"/>
      <w:r>
        <w:t>Todos os Empréstimos</w:t>
      </w:r>
      <w:bookmarkEnd w:id="74"/>
    </w:p>
    <w:p w14:paraId="1E197CB9" w14:textId="77777777" w:rsidR="007F6681" w:rsidRDefault="007F6681" w:rsidP="007F6681"/>
    <w:p w14:paraId="52D29408" w14:textId="77777777" w:rsidR="007F6681" w:rsidRDefault="007F6681" w:rsidP="007F6681">
      <w:r w:rsidRPr="007F6681">
        <w:t>Para acessar essa função, é preciso estar logado em uma conta administrador. Aperta em ‘Todos os Empréstimos’ na barra de navegação lateral e terá acesso a página mostrada na Figura 22.</w:t>
      </w:r>
    </w:p>
    <w:p w14:paraId="7385D40A" w14:textId="77777777" w:rsidR="007F6681" w:rsidRDefault="007F6681" w:rsidP="007F6681"/>
    <w:p w14:paraId="70247B5E" w14:textId="573231FF" w:rsidR="007F6681" w:rsidRPr="00772AFB" w:rsidRDefault="007F6681" w:rsidP="007F6681">
      <w:pPr>
        <w:pStyle w:val="Legenda"/>
        <w:ind w:left="270"/>
      </w:pPr>
      <w:bookmarkStart w:id="75" w:name="_Toc26739639"/>
      <w:r w:rsidRPr="00772AFB">
        <w:t xml:space="preserve">Figura </w:t>
      </w:r>
      <w:r w:rsidR="004C49B2">
        <w:fldChar w:fldCharType="begin"/>
      </w:r>
      <w:r w:rsidR="004C49B2">
        <w:instrText xml:space="preserve"> SEQ Figura \* ARABIC </w:instrText>
      </w:r>
      <w:r w:rsidR="004C49B2">
        <w:fldChar w:fldCharType="separate"/>
      </w:r>
      <w:r w:rsidR="00076038">
        <w:rPr>
          <w:noProof/>
        </w:rPr>
        <w:t>22</w:t>
      </w:r>
      <w:r w:rsidR="004C49B2">
        <w:rPr>
          <w:noProof/>
        </w:rPr>
        <w:fldChar w:fldCharType="end"/>
      </w:r>
      <w:r>
        <w:t xml:space="preserve"> – </w:t>
      </w:r>
      <w:r w:rsidR="00262CD3" w:rsidRPr="00262CD3">
        <w:t xml:space="preserve">Página </w:t>
      </w:r>
      <w:r w:rsidR="00262CD3" w:rsidRPr="00BC0D12">
        <w:rPr>
          <w:i/>
          <w:iCs/>
        </w:rPr>
        <w:t>web</w:t>
      </w:r>
      <w:r w:rsidR="00262CD3" w:rsidRPr="00262CD3">
        <w:t xml:space="preserve"> que mostra todos os </w:t>
      </w:r>
      <w:r w:rsidR="00326481">
        <w:t>e</w:t>
      </w:r>
      <w:r w:rsidR="00262CD3" w:rsidRPr="00262CD3">
        <w:t>mpréstimos</w:t>
      </w:r>
      <w:bookmarkEnd w:id="75"/>
    </w:p>
    <w:p w14:paraId="429DA92E" w14:textId="77777777" w:rsidR="007F6681" w:rsidRPr="00772AFB" w:rsidRDefault="007F6681" w:rsidP="007F6681">
      <w:pPr>
        <w:spacing w:line="240" w:lineRule="auto"/>
        <w:jc w:val="center"/>
      </w:pPr>
      <w:r>
        <w:rPr>
          <w:noProof/>
          <w:color w:val="000000"/>
          <w:bdr w:val="none" w:sz="0" w:space="0" w:color="auto" w:frame="1"/>
        </w:rPr>
        <w:drawing>
          <wp:inline distT="0" distB="0" distL="0" distR="0" wp14:anchorId="6BDC7F9E" wp14:editId="0518AE83">
            <wp:extent cx="5482654" cy="2699503"/>
            <wp:effectExtent l="0" t="0" r="3810" b="571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18" t="9120" r="864" b="5544"/>
                    <a:stretch/>
                  </pic:blipFill>
                  <pic:spPr bwMode="auto">
                    <a:xfrm>
                      <a:off x="0" y="0"/>
                      <a:ext cx="5533628" cy="2724601"/>
                    </a:xfrm>
                    <a:prstGeom prst="rect">
                      <a:avLst/>
                    </a:prstGeom>
                    <a:noFill/>
                    <a:ln>
                      <a:noFill/>
                    </a:ln>
                    <a:extLst>
                      <a:ext uri="{53640926-AAD7-44D8-BBD7-CCE9431645EC}">
                        <a14:shadowObscured xmlns:a14="http://schemas.microsoft.com/office/drawing/2010/main"/>
                      </a:ext>
                    </a:extLst>
                  </pic:spPr>
                </pic:pic>
              </a:graphicData>
            </a:graphic>
          </wp:inline>
        </w:drawing>
      </w:r>
    </w:p>
    <w:p w14:paraId="35701012" w14:textId="77777777" w:rsidR="007F6681" w:rsidRDefault="007F6681" w:rsidP="007F6681">
      <w:r w:rsidRPr="00FE0F3F">
        <w:rPr>
          <w:sz w:val="18"/>
        </w:rPr>
        <w:t>Fonte: Produção do próprio autor.</w:t>
      </w:r>
    </w:p>
    <w:p w14:paraId="27254B85" w14:textId="77777777" w:rsidR="007F6681" w:rsidRDefault="007F6681" w:rsidP="007F6681"/>
    <w:p w14:paraId="5CCF0402" w14:textId="77777777" w:rsidR="007F6681" w:rsidRDefault="007F6681" w:rsidP="007F6681">
      <w:r w:rsidRPr="007F6681">
        <w:t>Nessa página podemos ver todos os empréstimos presentes na tabela onde mostra qual foi a pessoa que fez o empréstimo, o equipamento que pegou, quando foi criado, quando foi modificado, a data e hora que é real e programado para devolver e pegar o equipamento.</w:t>
      </w:r>
    </w:p>
    <w:p w14:paraId="0CD9A0A3" w14:textId="77777777" w:rsidR="007F6681" w:rsidRPr="007F6681" w:rsidRDefault="007F6681" w:rsidP="007F6681"/>
    <w:p w14:paraId="13F453E0" w14:textId="77777777" w:rsidR="002E2466" w:rsidRDefault="002E2466" w:rsidP="002E2466">
      <w:pPr>
        <w:pStyle w:val="Ttulo4"/>
      </w:pPr>
      <w:bookmarkStart w:id="76" w:name="_Toc26739853"/>
      <w:r>
        <w:t>Download Todos os Empréstimos</w:t>
      </w:r>
      <w:bookmarkEnd w:id="76"/>
    </w:p>
    <w:p w14:paraId="1F4276DE" w14:textId="77777777" w:rsidR="007F6681" w:rsidRDefault="007F6681" w:rsidP="007F6681"/>
    <w:p w14:paraId="53D6E8DB" w14:textId="03D41BA7" w:rsidR="007F6681" w:rsidRDefault="007F6681" w:rsidP="007F6681">
      <w:r w:rsidRPr="007F6681">
        <w:t xml:space="preserve">Aperta em ‘Download Todos os Empréstimos’ na barra de navegação lateral irá </w:t>
      </w:r>
      <w:proofErr w:type="spellStart"/>
      <w:r w:rsidRPr="007F6681">
        <w:t>gerá</w:t>
      </w:r>
      <w:proofErr w:type="spellEnd"/>
      <w:r w:rsidRPr="007F6681">
        <w:t xml:space="preserve"> um arquivo Excel com o nome ‘emprestimos.csv’, onde estará presente todos os usuários como mostrado a </w:t>
      </w:r>
      <w:r w:rsidR="00BC0D12">
        <w:t>Figura</w:t>
      </w:r>
      <w:r w:rsidRPr="007F6681">
        <w:t xml:space="preserve"> 23.</w:t>
      </w:r>
    </w:p>
    <w:p w14:paraId="76AFFAF6" w14:textId="77777777" w:rsidR="007F6681" w:rsidRDefault="007F6681" w:rsidP="007F6681"/>
    <w:p w14:paraId="583BB4AA" w14:textId="7D26E9C0" w:rsidR="007F6681" w:rsidRPr="00772AFB" w:rsidRDefault="007F6681" w:rsidP="007F6681">
      <w:pPr>
        <w:pStyle w:val="Legenda"/>
        <w:ind w:left="270"/>
      </w:pPr>
      <w:bookmarkStart w:id="77" w:name="_Toc26739640"/>
      <w:r w:rsidRPr="00772AFB">
        <w:t xml:space="preserve">Figura </w:t>
      </w:r>
      <w:r w:rsidR="004C49B2">
        <w:fldChar w:fldCharType="begin"/>
      </w:r>
      <w:r w:rsidR="004C49B2">
        <w:instrText xml:space="preserve"> SEQ Figura \* ARABIC </w:instrText>
      </w:r>
      <w:r w:rsidR="004C49B2">
        <w:fldChar w:fldCharType="separate"/>
      </w:r>
      <w:r w:rsidR="00076038">
        <w:rPr>
          <w:noProof/>
        </w:rPr>
        <w:t>23</w:t>
      </w:r>
      <w:r w:rsidR="004C49B2">
        <w:rPr>
          <w:noProof/>
        </w:rPr>
        <w:fldChar w:fldCharType="end"/>
      </w:r>
      <w:r>
        <w:t xml:space="preserve"> – </w:t>
      </w:r>
      <w:r w:rsidR="00262CD3" w:rsidRPr="00262CD3">
        <w:t xml:space="preserve">Arquivo Excel com todos os </w:t>
      </w:r>
      <w:r w:rsidR="00262CD3">
        <w:t>e</w:t>
      </w:r>
      <w:r w:rsidR="00262CD3" w:rsidRPr="00262CD3">
        <w:t>mpréstimos</w:t>
      </w:r>
      <w:bookmarkEnd w:id="77"/>
    </w:p>
    <w:p w14:paraId="058EBCFF" w14:textId="77777777" w:rsidR="007F6681" w:rsidRPr="00772AFB" w:rsidRDefault="00262CD3" w:rsidP="007F6681">
      <w:pPr>
        <w:spacing w:line="240" w:lineRule="auto"/>
        <w:jc w:val="center"/>
      </w:pPr>
      <w:r>
        <w:rPr>
          <w:noProof/>
          <w:color w:val="000000"/>
          <w:bdr w:val="none" w:sz="0" w:space="0" w:color="auto" w:frame="1"/>
        </w:rPr>
        <w:lastRenderedPageBreak/>
        <w:drawing>
          <wp:inline distT="0" distB="0" distL="0" distR="0" wp14:anchorId="1EEB9076" wp14:editId="4E11D389">
            <wp:extent cx="5181286" cy="2774522"/>
            <wp:effectExtent l="0" t="0" r="635" b="698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30">
                      <a:extLst>
                        <a:ext uri="{28A0092B-C50C-407E-A947-70E740481C1C}">
                          <a14:useLocalDpi xmlns:a14="http://schemas.microsoft.com/office/drawing/2010/main" val="0"/>
                        </a:ext>
                      </a:extLst>
                    </a:blip>
                    <a:srcRect l="50018" b="5116"/>
                    <a:stretch/>
                  </pic:blipFill>
                  <pic:spPr bwMode="auto">
                    <a:xfrm>
                      <a:off x="0" y="0"/>
                      <a:ext cx="5196501" cy="2782670"/>
                    </a:xfrm>
                    <a:prstGeom prst="rect">
                      <a:avLst/>
                    </a:prstGeom>
                    <a:noFill/>
                    <a:ln>
                      <a:noFill/>
                    </a:ln>
                    <a:extLst>
                      <a:ext uri="{53640926-AAD7-44D8-BBD7-CCE9431645EC}">
                        <a14:shadowObscured xmlns:a14="http://schemas.microsoft.com/office/drawing/2010/main"/>
                      </a:ext>
                    </a:extLst>
                  </pic:spPr>
                </pic:pic>
              </a:graphicData>
            </a:graphic>
          </wp:inline>
        </w:drawing>
      </w:r>
    </w:p>
    <w:p w14:paraId="4FF530F1" w14:textId="77777777" w:rsidR="007F6681" w:rsidRDefault="007F6681" w:rsidP="007F6681">
      <w:pPr>
        <w:spacing w:line="240" w:lineRule="auto"/>
        <w:ind w:left="284"/>
        <w:rPr>
          <w:sz w:val="18"/>
        </w:rPr>
      </w:pPr>
      <w:r w:rsidRPr="00FE0F3F">
        <w:rPr>
          <w:sz w:val="18"/>
        </w:rPr>
        <w:t>Fonte: Produção do próprio autor.</w:t>
      </w:r>
    </w:p>
    <w:p w14:paraId="0C637122" w14:textId="77777777" w:rsidR="00262CD3" w:rsidRPr="00FE0F3F" w:rsidRDefault="00262CD3" w:rsidP="007F6681">
      <w:pPr>
        <w:spacing w:line="240" w:lineRule="auto"/>
        <w:ind w:left="284"/>
        <w:rPr>
          <w:sz w:val="18"/>
        </w:rPr>
      </w:pPr>
    </w:p>
    <w:p w14:paraId="5DF7E830" w14:textId="77777777" w:rsidR="007F6681" w:rsidRDefault="007F6681" w:rsidP="007F6681"/>
    <w:p w14:paraId="0A93542E" w14:textId="77777777" w:rsidR="00262CD3" w:rsidRPr="007F6681" w:rsidRDefault="00262CD3" w:rsidP="007F6681">
      <w:r w:rsidRPr="00262CD3">
        <w:t xml:space="preserve">Para ter acesso </w:t>
      </w:r>
      <w:proofErr w:type="spellStart"/>
      <w:r w:rsidRPr="00262CD3">
        <w:t>á</w:t>
      </w:r>
      <w:proofErr w:type="spellEnd"/>
      <w:r w:rsidRPr="00262CD3">
        <w:t xml:space="preserve"> essa função, você terá que estar logado em uma conta do tipo administrador.</w:t>
      </w:r>
    </w:p>
    <w:p w14:paraId="51111AEA" w14:textId="77777777" w:rsidR="002E2466" w:rsidRDefault="002E2466" w:rsidP="002E2466">
      <w:pPr>
        <w:pStyle w:val="Ttulo4"/>
      </w:pPr>
      <w:bookmarkStart w:id="78" w:name="_Toc26739854"/>
      <w:r>
        <w:t>Adicionar um Empréstimo</w:t>
      </w:r>
      <w:bookmarkEnd w:id="78"/>
    </w:p>
    <w:p w14:paraId="18425150" w14:textId="77777777" w:rsidR="00262CD3" w:rsidRPr="00262CD3" w:rsidRDefault="00262CD3" w:rsidP="00262CD3"/>
    <w:p w14:paraId="4336166C" w14:textId="77777777" w:rsidR="00262CD3" w:rsidRDefault="00262CD3" w:rsidP="00262CD3">
      <w:r>
        <w:rPr>
          <w:color w:val="000000"/>
        </w:rPr>
        <w:t>Para acessar essa página, é preciso estar logado. Aperta em ‘Adicionar um Empréstimos’ na barra de navegação lateral e terá acesso a página mostrada na Figura 24.</w:t>
      </w:r>
    </w:p>
    <w:p w14:paraId="0D06F518" w14:textId="77777777" w:rsidR="00262CD3" w:rsidRDefault="00262CD3" w:rsidP="00262CD3"/>
    <w:p w14:paraId="5EF5549C" w14:textId="70B3DCFA" w:rsidR="00262CD3" w:rsidRPr="00772AFB" w:rsidRDefault="00262CD3" w:rsidP="00262CD3">
      <w:pPr>
        <w:pStyle w:val="Legenda"/>
        <w:ind w:left="270"/>
      </w:pPr>
      <w:bookmarkStart w:id="79" w:name="_Toc26739641"/>
      <w:r w:rsidRPr="00772AFB">
        <w:t xml:space="preserve">Figura </w:t>
      </w:r>
      <w:r w:rsidR="004C49B2">
        <w:fldChar w:fldCharType="begin"/>
      </w:r>
      <w:r w:rsidR="004C49B2">
        <w:instrText xml:space="preserve"> SEQ Figura \* ARABIC </w:instrText>
      </w:r>
      <w:r w:rsidR="004C49B2">
        <w:fldChar w:fldCharType="separate"/>
      </w:r>
      <w:r w:rsidR="00076038">
        <w:rPr>
          <w:noProof/>
        </w:rPr>
        <w:t>24</w:t>
      </w:r>
      <w:r w:rsidR="004C49B2">
        <w:rPr>
          <w:noProof/>
        </w:rPr>
        <w:fldChar w:fldCharType="end"/>
      </w:r>
      <w:r>
        <w:t xml:space="preserve"> – </w:t>
      </w:r>
      <w:r w:rsidRPr="00262CD3">
        <w:t>Página para adicionar um novo empréstimo</w:t>
      </w:r>
      <w:bookmarkEnd w:id="79"/>
    </w:p>
    <w:p w14:paraId="04BBDC09" w14:textId="77777777" w:rsidR="00262CD3" w:rsidRPr="00772AFB" w:rsidRDefault="00262CD3" w:rsidP="00262CD3">
      <w:pPr>
        <w:spacing w:line="240" w:lineRule="auto"/>
        <w:jc w:val="center"/>
      </w:pPr>
      <w:r>
        <w:rPr>
          <w:noProof/>
          <w:color w:val="000000"/>
          <w:bdr w:val="none" w:sz="0" w:space="0" w:color="auto" w:frame="1"/>
        </w:rPr>
        <w:drawing>
          <wp:inline distT="0" distB="0" distL="0" distR="0" wp14:anchorId="1CED125A" wp14:editId="4DE5C988">
            <wp:extent cx="5397482" cy="266799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1">
                      <a:extLst>
                        <a:ext uri="{28A0092B-C50C-407E-A947-70E740481C1C}">
                          <a14:useLocalDpi xmlns:a14="http://schemas.microsoft.com/office/drawing/2010/main" val="0"/>
                        </a:ext>
                      </a:extLst>
                    </a:blip>
                    <a:srcRect l="50018" t="8504" r="687" b="5148"/>
                    <a:stretch/>
                  </pic:blipFill>
                  <pic:spPr bwMode="auto">
                    <a:xfrm>
                      <a:off x="0" y="0"/>
                      <a:ext cx="5418312" cy="2678286"/>
                    </a:xfrm>
                    <a:prstGeom prst="rect">
                      <a:avLst/>
                    </a:prstGeom>
                    <a:noFill/>
                    <a:ln>
                      <a:noFill/>
                    </a:ln>
                    <a:extLst>
                      <a:ext uri="{53640926-AAD7-44D8-BBD7-CCE9431645EC}">
                        <a14:shadowObscured xmlns:a14="http://schemas.microsoft.com/office/drawing/2010/main"/>
                      </a:ext>
                    </a:extLst>
                  </pic:spPr>
                </pic:pic>
              </a:graphicData>
            </a:graphic>
          </wp:inline>
        </w:drawing>
      </w:r>
    </w:p>
    <w:p w14:paraId="35F5064F" w14:textId="77777777" w:rsidR="00262CD3" w:rsidRDefault="00262CD3" w:rsidP="00262CD3">
      <w:pPr>
        <w:spacing w:line="240" w:lineRule="auto"/>
        <w:ind w:left="284"/>
        <w:rPr>
          <w:sz w:val="18"/>
        </w:rPr>
      </w:pPr>
      <w:r w:rsidRPr="00FE0F3F">
        <w:rPr>
          <w:sz w:val="18"/>
        </w:rPr>
        <w:t>Fonte: Produção do próprio autor.</w:t>
      </w:r>
    </w:p>
    <w:p w14:paraId="13FFD1A7" w14:textId="77777777" w:rsidR="00262CD3" w:rsidRDefault="00262CD3" w:rsidP="00262CD3"/>
    <w:p w14:paraId="581ABC0C" w14:textId="77777777" w:rsidR="00262CD3" w:rsidRPr="00262CD3" w:rsidRDefault="00262CD3" w:rsidP="00262CD3">
      <w:r>
        <w:rPr>
          <w:color w:val="000000"/>
        </w:rPr>
        <w:t>Essa página serve para adicionar um novo empréstimo. Mas há um outro método de adicionar os empréstimos que é através dos códigos de barras que será abordado posteriormente.</w:t>
      </w:r>
    </w:p>
    <w:p w14:paraId="14AD0409" w14:textId="77777777" w:rsidR="002E2466" w:rsidRDefault="002E2466" w:rsidP="002E2466">
      <w:pPr>
        <w:pStyle w:val="Ttulo4"/>
      </w:pPr>
      <w:bookmarkStart w:id="80" w:name="_Toc26739855"/>
      <w:r>
        <w:lastRenderedPageBreak/>
        <w:t>Todos os Estudantes</w:t>
      </w:r>
      <w:bookmarkEnd w:id="80"/>
    </w:p>
    <w:p w14:paraId="4C80816B" w14:textId="77777777" w:rsidR="00262CD3" w:rsidRPr="00262CD3" w:rsidRDefault="00262CD3" w:rsidP="00262CD3"/>
    <w:p w14:paraId="78F1CFE4" w14:textId="77777777" w:rsidR="00262CD3" w:rsidRDefault="00262CD3" w:rsidP="00262CD3">
      <w:pPr>
        <w:rPr>
          <w:color w:val="000000"/>
        </w:rPr>
      </w:pPr>
      <w:r>
        <w:rPr>
          <w:color w:val="000000"/>
        </w:rPr>
        <w:t>Para acessar essa página, é preciso estar logado em uma conta administrador. Aperta em ‘Todos os Estudantes’ na barra de navegação lateral e terá acesso à página mostrada na Figura 25.</w:t>
      </w:r>
    </w:p>
    <w:p w14:paraId="6FC15EDA" w14:textId="77777777" w:rsidR="00262CD3" w:rsidRDefault="00262CD3" w:rsidP="00262CD3">
      <w:pPr>
        <w:rPr>
          <w:color w:val="000000"/>
        </w:rPr>
      </w:pPr>
    </w:p>
    <w:p w14:paraId="6860C94E" w14:textId="6B458EE1" w:rsidR="00262CD3" w:rsidRDefault="00262CD3" w:rsidP="00262CD3">
      <w:pPr>
        <w:pStyle w:val="Legenda"/>
        <w:ind w:left="270"/>
      </w:pPr>
      <w:bookmarkStart w:id="81" w:name="_Toc26739642"/>
      <w:r w:rsidRPr="00772AFB">
        <w:t xml:space="preserve">Figura </w:t>
      </w:r>
      <w:r w:rsidR="004C49B2">
        <w:fldChar w:fldCharType="begin"/>
      </w:r>
      <w:r w:rsidR="004C49B2">
        <w:instrText xml:space="preserve"> SEQ Figura \* ARABIC </w:instrText>
      </w:r>
      <w:r w:rsidR="004C49B2">
        <w:fldChar w:fldCharType="separate"/>
      </w:r>
      <w:r w:rsidR="00076038">
        <w:rPr>
          <w:noProof/>
        </w:rPr>
        <w:t>25</w:t>
      </w:r>
      <w:r w:rsidR="004C49B2">
        <w:rPr>
          <w:noProof/>
        </w:rPr>
        <w:fldChar w:fldCharType="end"/>
      </w:r>
      <w:r>
        <w:t xml:space="preserve"> – </w:t>
      </w:r>
      <w:r w:rsidRPr="00262CD3">
        <w:t>Página para visualizar todos os estudantes</w:t>
      </w:r>
      <w:bookmarkEnd w:id="81"/>
    </w:p>
    <w:p w14:paraId="641795C4" w14:textId="77777777" w:rsidR="00262CD3" w:rsidRPr="00772AFB" w:rsidRDefault="00262CD3" w:rsidP="00262CD3">
      <w:r>
        <w:rPr>
          <w:noProof/>
          <w:color w:val="000000"/>
          <w:bdr w:val="none" w:sz="0" w:space="0" w:color="auto" w:frame="1"/>
        </w:rPr>
        <w:drawing>
          <wp:inline distT="0" distB="0" distL="0" distR="0" wp14:anchorId="03714126" wp14:editId="2ADD0102">
            <wp:extent cx="5433237" cy="2675172"/>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32">
                      <a:extLst>
                        <a:ext uri="{28A0092B-C50C-407E-A947-70E740481C1C}">
                          <a14:useLocalDpi xmlns:a14="http://schemas.microsoft.com/office/drawing/2010/main" val="0"/>
                        </a:ext>
                      </a:extLst>
                    </a:blip>
                    <a:srcRect l="50019" t="8514" r="861" b="5677"/>
                    <a:stretch/>
                  </pic:blipFill>
                  <pic:spPr bwMode="auto">
                    <a:xfrm>
                      <a:off x="0" y="0"/>
                      <a:ext cx="5452901" cy="2684854"/>
                    </a:xfrm>
                    <a:prstGeom prst="rect">
                      <a:avLst/>
                    </a:prstGeom>
                    <a:noFill/>
                    <a:ln>
                      <a:noFill/>
                    </a:ln>
                    <a:extLst>
                      <a:ext uri="{53640926-AAD7-44D8-BBD7-CCE9431645EC}">
                        <a14:shadowObscured xmlns:a14="http://schemas.microsoft.com/office/drawing/2010/main"/>
                      </a:ext>
                    </a:extLst>
                  </pic:spPr>
                </pic:pic>
              </a:graphicData>
            </a:graphic>
          </wp:inline>
        </w:drawing>
      </w:r>
    </w:p>
    <w:p w14:paraId="77D977A3" w14:textId="77777777" w:rsidR="00262CD3" w:rsidRPr="00FE0F3F" w:rsidRDefault="00262CD3" w:rsidP="00262CD3">
      <w:pPr>
        <w:spacing w:line="240" w:lineRule="auto"/>
        <w:ind w:left="284"/>
        <w:rPr>
          <w:sz w:val="18"/>
        </w:rPr>
      </w:pPr>
      <w:r w:rsidRPr="00FE0F3F">
        <w:rPr>
          <w:sz w:val="18"/>
        </w:rPr>
        <w:t>Fonte: Produção do próprio autor.</w:t>
      </w:r>
    </w:p>
    <w:p w14:paraId="6CCF9695" w14:textId="77777777" w:rsidR="00262CD3" w:rsidRDefault="00262CD3" w:rsidP="00262CD3"/>
    <w:p w14:paraId="72D0C165" w14:textId="70541942" w:rsidR="00262CD3" w:rsidRDefault="00262CD3" w:rsidP="00262CD3">
      <w:r w:rsidRPr="00262CD3">
        <w:t xml:space="preserve">Nessa página podemos ver todos os estudantes registrados e seus dados que estão presentes na tabela do banco de </w:t>
      </w:r>
      <w:r w:rsidR="00D75B65" w:rsidRPr="00262CD3">
        <w:t>dados</w:t>
      </w:r>
      <w:r w:rsidR="00D75B65">
        <w:t>.</w:t>
      </w:r>
      <w:r w:rsidR="00D75B65" w:rsidRPr="00262CD3">
        <w:t xml:space="preserve"> Também</w:t>
      </w:r>
      <w:r w:rsidRPr="00262CD3">
        <w:t xml:space="preserve"> nesta página consegue editar e deletar um estudante.</w:t>
      </w:r>
    </w:p>
    <w:p w14:paraId="4D9835DA" w14:textId="77777777" w:rsidR="00262CD3" w:rsidRPr="00262CD3" w:rsidRDefault="00262CD3" w:rsidP="00262CD3"/>
    <w:p w14:paraId="6356D744" w14:textId="77777777" w:rsidR="002E2466" w:rsidRDefault="002E2466" w:rsidP="002E2466">
      <w:pPr>
        <w:pStyle w:val="Ttulo4"/>
      </w:pPr>
      <w:bookmarkStart w:id="82" w:name="_Toc26739856"/>
      <w:r>
        <w:t>Download Todos os Estudantes</w:t>
      </w:r>
      <w:bookmarkEnd w:id="82"/>
    </w:p>
    <w:p w14:paraId="158D3B33" w14:textId="77777777" w:rsidR="00262CD3" w:rsidRDefault="000859AB" w:rsidP="00262CD3">
      <w:r>
        <w:rPr>
          <w:color w:val="000000"/>
        </w:rPr>
        <w:t>Aperte em ‘Download Todos os Estudantes’ na barra de navegação lateral irá gerar um arquivo Excel com o nome ‘students.csv’, onde estará presente todos os usuários como mostrado na Figura 26</w:t>
      </w:r>
      <w:r w:rsidR="00262CD3" w:rsidRPr="00262CD3">
        <w:t>.</w:t>
      </w:r>
    </w:p>
    <w:p w14:paraId="6624D1CA" w14:textId="77777777" w:rsidR="00262CD3" w:rsidRDefault="00262CD3" w:rsidP="00262CD3"/>
    <w:p w14:paraId="2D91306A" w14:textId="1842F216" w:rsidR="00262CD3" w:rsidRPr="00772AFB" w:rsidRDefault="00262CD3" w:rsidP="00262CD3">
      <w:pPr>
        <w:pStyle w:val="Legenda"/>
        <w:ind w:left="270"/>
      </w:pPr>
      <w:bookmarkStart w:id="83" w:name="_Toc26739643"/>
      <w:r w:rsidRPr="00772AFB">
        <w:t xml:space="preserve">Figura </w:t>
      </w:r>
      <w:r w:rsidR="004C49B2">
        <w:fldChar w:fldCharType="begin"/>
      </w:r>
      <w:r w:rsidR="004C49B2">
        <w:instrText xml:space="preserve"> SEQ Figura \* ARABIC </w:instrText>
      </w:r>
      <w:r w:rsidR="004C49B2">
        <w:fldChar w:fldCharType="separate"/>
      </w:r>
      <w:r w:rsidR="00076038">
        <w:rPr>
          <w:noProof/>
        </w:rPr>
        <w:t>26</w:t>
      </w:r>
      <w:r w:rsidR="004C49B2">
        <w:rPr>
          <w:noProof/>
        </w:rPr>
        <w:fldChar w:fldCharType="end"/>
      </w:r>
      <w:r>
        <w:t xml:space="preserve"> – </w:t>
      </w:r>
      <w:r w:rsidR="000859AB" w:rsidRPr="000859AB">
        <w:t>Arquivo Excel com todos os estudantes</w:t>
      </w:r>
      <w:bookmarkEnd w:id="83"/>
    </w:p>
    <w:p w14:paraId="35FB19EA" w14:textId="77777777" w:rsidR="00262CD3" w:rsidRPr="00772AFB" w:rsidRDefault="00B043C6" w:rsidP="00262CD3">
      <w:pPr>
        <w:spacing w:line="240" w:lineRule="auto"/>
        <w:jc w:val="center"/>
      </w:pPr>
      <w:r>
        <w:rPr>
          <w:noProof/>
          <w:color w:val="000000"/>
          <w:bdr w:val="none" w:sz="0" w:space="0" w:color="auto" w:frame="1"/>
        </w:rPr>
        <w:lastRenderedPageBreak/>
        <w:drawing>
          <wp:inline distT="0" distB="0" distL="0" distR="0" wp14:anchorId="2917758C" wp14:editId="0405528E">
            <wp:extent cx="5241851" cy="276823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33">
                      <a:extLst>
                        <a:ext uri="{28A0092B-C50C-407E-A947-70E740481C1C}">
                          <a14:useLocalDpi xmlns:a14="http://schemas.microsoft.com/office/drawing/2010/main" val="0"/>
                        </a:ext>
                      </a:extLst>
                    </a:blip>
                    <a:srcRect l="50018" b="6131"/>
                    <a:stretch/>
                  </pic:blipFill>
                  <pic:spPr bwMode="auto">
                    <a:xfrm>
                      <a:off x="0" y="0"/>
                      <a:ext cx="5258163" cy="2776850"/>
                    </a:xfrm>
                    <a:prstGeom prst="rect">
                      <a:avLst/>
                    </a:prstGeom>
                    <a:noFill/>
                    <a:ln>
                      <a:noFill/>
                    </a:ln>
                    <a:extLst>
                      <a:ext uri="{53640926-AAD7-44D8-BBD7-CCE9431645EC}">
                        <a14:shadowObscured xmlns:a14="http://schemas.microsoft.com/office/drawing/2010/main"/>
                      </a:ext>
                    </a:extLst>
                  </pic:spPr>
                </pic:pic>
              </a:graphicData>
            </a:graphic>
          </wp:inline>
        </w:drawing>
      </w:r>
    </w:p>
    <w:p w14:paraId="7D1E03D1" w14:textId="77777777" w:rsidR="00262CD3" w:rsidRDefault="00262CD3" w:rsidP="00262CD3">
      <w:pPr>
        <w:rPr>
          <w:sz w:val="18"/>
        </w:rPr>
      </w:pPr>
      <w:r w:rsidRPr="00FE0F3F">
        <w:rPr>
          <w:sz w:val="18"/>
        </w:rPr>
        <w:t>Fonte: Produção do próprio autor.</w:t>
      </w:r>
    </w:p>
    <w:p w14:paraId="038552A7" w14:textId="77777777" w:rsidR="000859AB" w:rsidRDefault="000859AB" w:rsidP="00262CD3">
      <w:pPr>
        <w:rPr>
          <w:sz w:val="18"/>
        </w:rPr>
      </w:pPr>
    </w:p>
    <w:p w14:paraId="2CC08F89" w14:textId="77777777" w:rsidR="000859AB" w:rsidRDefault="000859AB" w:rsidP="00262CD3">
      <w:r>
        <w:rPr>
          <w:color w:val="000000"/>
        </w:rPr>
        <w:t>Para ter acesso a essa função, você terá que estar logado em uma conta do tipo administrador.</w:t>
      </w:r>
    </w:p>
    <w:p w14:paraId="724F3D74" w14:textId="77777777" w:rsidR="000859AB" w:rsidRDefault="000859AB" w:rsidP="00262CD3"/>
    <w:p w14:paraId="64F57E4E" w14:textId="77777777" w:rsidR="002E2466" w:rsidRDefault="002E2466" w:rsidP="002E2466">
      <w:pPr>
        <w:pStyle w:val="Ttulo4"/>
      </w:pPr>
      <w:bookmarkStart w:id="84" w:name="_Toc26739857"/>
      <w:r>
        <w:t>Adicionar um Estudante</w:t>
      </w:r>
      <w:bookmarkEnd w:id="84"/>
    </w:p>
    <w:p w14:paraId="38FB5738" w14:textId="77777777" w:rsidR="000859AB" w:rsidRDefault="000859AB" w:rsidP="000859AB">
      <w:r w:rsidRPr="000859AB">
        <w:t>Para acessar essa página, é preciso estar logado. Aperta em ‘Adicionar um Estudante’ na barra de navegação lateral e terá acesso a página mostrado na Figura 27.</w:t>
      </w:r>
    </w:p>
    <w:p w14:paraId="1D4DD3DE" w14:textId="77777777" w:rsidR="000859AB" w:rsidRDefault="000859AB" w:rsidP="000859AB"/>
    <w:p w14:paraId="4DC59AED" w14:textId="0962AE3A" w:rsidR="000859AB" w:rsidRPr="00772AFB" w:rsidRDefault="000859AB" w:rsidP="000859AB">
      <w:pPr>
        <w:pStyle w:val="Legenda"/>
        <w:ind w:left="270"/>
      </w:pPr>
      <w:bookmarkStart w:id="85" w:name="_Toc26739644"/>
      <w:r w:rsidRPr="00772AFB">
        <w:t xml:space="preserve">Figura </w:t>
      </w:r>
      <w:r w:rsidR="004C49B2">
        <w:fldChar w:fldCharType="begin"/>
      </w:r>
      <w:r w:rsidR="004C49B2">
        <w:instrText xml:space="preserve"> SEQ Figura \* ARABIC </w:instrText>
      </w:r>
      <w:r w:rsidR="004C49B2">
        <w:fldChar w:fldCharType="separate"/>
      </w:r>
      <w:r w:rsidR="00076038">
        <w:rPr>
          <w:noProof/>
        </w:rPr>
        <w:t>27</w:t>
      </w:r>
      <w:r w:rsidR="004C49B2">
        <w:rPr>
          <w:noProof/>
        </w:rPr>
        <w:fldChar w:fldCharType="end"/>
      </w:r>
      <w:r>
        <w:t xml:space="preserve"> – </w:t>
      </w:r>
      <w:r w:rsidR="00B043C6" w:rsidRPr="00B043C6">
        <w:t xml:space="preserve">Página </w:t>
      </w:r>
      <w:r w:rsidR="00B043C6" w:rsidRPr="00BC0D12">
        <w:rPr>
          <w:i/>
          <w:iCs/>
        </w:rPr>
        <w:t>web</w:t>
      </w:r>
      <w:r w:rsidR="00B043C6" w:rsidRPr="00B043C6">
        <w:t xml:space="preserve"> para adicionar um novo estudante</w:t>
      </w:r>
      <w:bookmarkEnd w:id="85"/>
    </w:p>
    <w:p w14:paraId="30D5678A" w14:textId="77777777" w:rsidR="000859AB" w:rsidRPr="00772AFB" w:rsidRDefault="000859AB" w:rsidP="000859AB">
      <w:pPr>
        <w:spacing w:line="240" w:lineRule="auto"/>
        <w:jc w:val="center"/>
      </w:pPr>
      <w:r>
        <w:rPr>
          <w:noProof/>
          <w:color w:val="000000"/>
          <w:bdr w:val="none" w:sz="0" w:space="0" w:color="auto" w:frame="1"/>
        </w:rPr>
        <w:drawing>
          <wp:inline distT="0" distB="0" distL="0" distR="0" wp14:anchorId="5F8D338F" wp14:editId="46FFD648">
            <wp:extent cx="5114260" cy="246167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34">
                      <a:extLst>
                        <a:ext uri="{28A0092B-C50C-407E-A947-70E740481C1C}">
                          <a14:useLocalDpi xmlns:a14="http://schemas.microsoft.com/office/drawing/2010/main" val="0"/>
                        </a:ext>
                      </a:extLst>
                    </a:blip>
                    <a:srcRect l="49833" t="9169" r="689" b="6336"/>
                    <a:stretch/>
                  </pic:blipFill>
                  <pic:spPr bwMode="auto">
                    <a:xfrm>
                      <a:off x="0" y="0"/>
                      <a:ext cx="5156044" cy="2481788"/>
                    </a:xfrm>
                    <a:prstGeom prst="rect">
                      <a:avLst/>
                    </a:prstGeom>
                    <a:noFill/>
                    <a:ln>
                      <a:noFill/>
                    </a:ln>
                    <a:extLst>
                      <a:ext uri="{53640926-AAD7-44D8-BBD7-CCE9431645EC}">
                        <a14:shadowObscured xmlns:a14="http://schemas.microsoft.com/office/drawing/2010/main"/>
                      </a:ext>
                    </a:extLst>
                  </pic:spPr>
                </pic:pic>
              </a:graphicData>
            </a:graphic>
          </wp:inline>
        </w:drawing>
      </w:r>
    </w:p>
    <w:p w14:paraId="05F1F320" w14:textId="77777777" w:rsidR="000859AB" w:rsidRPr="00FE0F3F" w:rsidRDefault="000859AB" w:rsidP="000859AB">
      <w:pPr>
        <w:spacing w:line="240" w:lineRule="auto"/>
        <w:ind w:left="284"/>
        <w:rPr>
          <w:sz w:val="18"/>
        </w:rPr>
      </w:pPr>
      <w:r w:rsidRPr="00FE0F3F">
        <w:rPr>
          <w:sz w:val="18"/>
        </w:rPr>
        <w:t>Fonte: Produção do próprio autor.</w:t>
      </w:r>
    </w:p>
    <w:p w14:paraId="2E08CBDF" w14:textId="77777777" w:rsidR="000859AB" w:rsidRDefault="000859AB" w:rsidP="000859AB"/>
    <w:p w14:paraId="2281FB29" w14:textId="77777777" w:rsidR="000859AB" w:rsidRDefault="000859AB" w:rsidP="000859AB">
      <w:r w:rsidRPr="000859AB">
        <w:t xml:space="preserve">Essa página serve para adicionar um novo estudante. Nele precisa colocar o código referente a sua matrícula que está no código de barras, </w:t>
      </w:r>
      <w:r>
        <w:t>CPF</w:t>
      </w:r>
      <w:r w:rsidRPr="000859AB">
        <w:t>, escolher o curso, o telefone, o nome e o e-mail.</w:t>
      </w:r>
    </w:p>
    <w:p w14:paraId="6F8D22DE" w14:textId="77777777" w:rsidR="000859AB" w:rsidRDefault="000859AB" w:rsidP="000859AB"/>
    <w:p w14:paraId="147F89B9" w14:textId="77777777" w:rsidR="000859AB" w:rsidRPr="000859AB" w:rsidRDefault="000859AB" w:rsidP="000859AB"/>
    <w:p w14:paraId="7BD34769" w14:textId="77777777" w:rsidR="002E2466" w:rsidRDefault="002E2466" w:rsidP="002E2466">
      <w:pPr>
        <w:pStyle w:val="Ttulo4"/>
      </w:pPr>
      <w:bookmarkStart w:id="86" w:name="_Toc26739858"/>
      <w:r>
        <w:t>Todos os Kits e Equipamentos</w:t>
      </w:r>
      <w:bookmarkEnd w:id="86"/>
    </w:p>
    <w:p w14:paraId="736772BD" w14:textId="77777777" w:rsidR="00B043C6" w:rsidRDefault="00B043C6" w:rsidP="00B043C6">
      <w:pPr>
        <w:rPr>
          <w:color w:val="000000"/>
        </w:rPr>
      </w:pPr>
    </w:p>
    <w:p w14:paraId="62A9B691" w14:textId="77777777" w:rsidR="00B043C6" w:rsidRDefault="00B043C6" w:rsidP="00B043C6">
      <w:pPr>
        <w:rPr>
          <w:color w:val="000000"/>
        </w:rPr>
      </w:pPr>
      <w:r>
        <w:rPr>
          <w:color w:val="000000"/>
        </w:rPr>
        <w:t>Para acessar essa página, é preciso estar logado em uma conta administrador. Aperta em ‘Todos os Kits’ na barra de navegação lateral e terá acesso a página mostrado na Figura 28.</w:t>
      </w:r>
    </w:p>
    <w:p w14:paraId="23CDC6E6" w14:textId="77777777" w:rsidR="00B043C6" w:rsidRDefault="00B043C6" w:rsidP="00B043C6"/>
    <w:p w14:paraId="28542073" w14:textId="05239CF3" w:rsidR="00B043C6" w:rsidRDefault="00B043C6" w:rsidP="00B043C6">
      <w:pPr>
        <w:pStyle w:val="Legenda"/>
        <w:ind w:left="270"/>
      </w:pPr>
      <w:bookmarkStart w:id="87" w:name="_Toc26739645"/>
      <w:r w:rsidRPr="00772AFB">
        <w:t xml:space="preserve">Figura </w:t>
      </w:r>
      <w:r w:rsidR="004C49B2">
        <w:fldChar w:fldCharType="begin"/>
      </w:r>
      <w:r w:rsidR="004C49B2">
        <w:instrText xml:space="preserve"> SEQ Figura \* ARABIC </w:instrText>
      </w:r>
      <w:r w:rsidR="004C49B2">
        <w:fldChar w:fldCharType="separate"/>
      </w:r>
      <w:r w:rsidR="00076038">
        <w:rPr>
          <w:noProof/>
        </w:rPr>
        <w:t>28</w:t>
      </w:r>
      <w:r w:rsidR="004C49B2">
        <w:rPr>
          <w:noProof/>
        </w:rPr>
        <w:fldChar w:fldCharType="end"/>
      </w:r>
      <w:r>
        <w:t xml:space="preserve"> – </w:t>
      </w:r>
      <w:r w:rsidRPr="00B043C6">
        <w:t xml:space="preserve">Página </w:t>
      </w:r>
      <w:r w:rsidRPr="00BC0D12">
        <w:rPr>
          <w:i/>
          <w:iCs/>
        </w:rPr>
        <w:t>web</w:t>
      </w:r>
      <w:r w:rsidRPr="00B043C6">
        <w:t xml:space="preserve"> para visualizar todos os equipamentos e kits</w:t>
      </w:r>
      <w:bookmarkEnd w:id="87"/>
    </w:p>
    <w:p w14:paraId="3E6DACC6" w14:textId="77777777" w:rsidR="00B043C6" w:rsidRPr="00772AFB" w:rsidRDefault="00B043C6" w:rsidP="00B043C6">
      <w:r>
        <w:rPr>
          <w:noProof/>
          <w:color w:val="000000"/>
          <w:bdr w:val="none" w:sz="0" w:space="0" w:color="auto" w:frame="1"/>
        </w:rPr>
        <w:drawing>
          <wp:inline distT="0" distB="0" distL="0" distR="0" wp14:anchorId="113F9795" wp14:editId="4FA6F556">
            <wp:extent cx="5699051" cy="2804160"/>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5">
                      <a:extLst>
                        <a:ext uri="{28A0092B-C50C-407E-A947-70E740481C1C}">
                          <a14:useLocalDpi xmlns:a14="http://schemas.microsoft.com/office/drawing/2010/main" val="0"/>
                        </a:ext>
                      </a:extLst>
                    </a:blip>
                    <a:srcRect l="49834" t="8503" r="644" b="5148"/>
                    <a:stretch/>
                  </pic:blipFill>
                  <pic:spPr bwMode="auto">
                    <a:xfrm>
                      <a:off x="0" y="0"/>
                      <a:ext cx="5719706" cy="2814323"/>
                    </a:xfrm>
                    <a:prstGeom prst="rect">
                      <a:avLst/>
                    </a:prstGeom>
                    <a:noFill/>
                    <a:ln>
                      <a:noFill/>
                    </a:ln>
                    <a:extLst>
                      <a:ext uri="{53640926-AAD7-44D8-BBD7-CCE9431645EC}">
                        <a14:shadowObscured xmlns:a14="http://schemas.microsoft.com/office/drawing/2010/main"/>
                      </a:ext>
                    </a:extLst>
                  </pic:spPr>
                </pic:pic>
              </a:graphicData>
            </a:graphic>
          </wp:inline>
        </w:drawing>
      </w:r>
    </w:p>
    <w:p w14:paraId="108A0F55" w14:textId="77777777" w:rsidR="00B043C6" w:rsidRPr="00FE0F3F" w:rsidRDefault="00B043C6" w:rsidP="00B043C6">
      <w:pPr>
        <w:spacing w:line="240" w:lineRule="auto"/>
        <w:ind w:left="284"/>
        <w:rPr>
          <w:sz w:val="18"/>
        </w:rPr>
      </w:pPr>
      <w:r w:rsidRPr="00FE0F3F">
        <w:rPr>
          <w:sz w:val="18"/>
        </w:rPr>
        <w:t>Fonte: Produção do próprio autor.</w:t>
      </w:r>
    </w:p>
    <w:p w14:paraId="1B7AFCD5" w14:textId="77777777" w:rsidR="00B043C6" w:rsidRDefault="00B043C6" w:rsidP="00B043C6"/>
    <w:p w14:paraId="58423FC2" w14:textId="77777777" w:rsidR="00B043C6" w:rsidRDefault="00B043C6" w:rsidP="00B043C6">
      <w:pPr>
        <w:rPr>
          <w:color w:val="000000"/>
        </w:rPr>
      </w:pPr>
      <w:r>
        <w:rPr>
          <w:color w:val="000000"/>
        </w:rPr>
        <w:t>Nessa página podemos ver todos os kits e equipamentos e podemos ver também os seus dados: nome, código de barras e se ele está em estoque ou não. Consegue-se também editar e deletar.</w:t>
      </w:r>
    </w:p>
    <w:p w14:paraId="0094E127" w14:textId="77777777" w:rsidR="00B043C6" w:rsidRPr="00B043C6" w:rsidRDefault="00B043C6" w:rsidP="00B043C6"/>
    <w:p w14:paraId="6A8E4951" w14:textId="77777777" w:rsidR="002E2466" w:rsidRDefault="002E2466" w:rsidP="002E2466">
      <w:pPr>
        <w:pStyle w:val="Ttulo4"/>
      </w:pPr>
      <w:bookmarkStart w:id="88" w:name="_Toc26739859"/>
      <w:r>
        <w:t>Download Todos os Kits e Equipamentos</w:t>
      </w:r>
      <w:bookmarkEnd w:id="88"/>
    </w:p>
    <w:p w14:paraId="6F9F9273" w14:textId="77777777" w:rsidR="00B043C6" w:rsidRPr="00B043C6" w:rsidRDefault="00B043C6" w:rsidP="00B043C6"/>
    <w:p w14:paraId="57C22BE7" w14:textId="50EC35D4" w:rsidR="00B043C6" w:rsidRDefault="00B043C6" w:rsidP="00B043C6">
      <w:r w:rsidRPr="00B043C6">
        <w:t xml:space="preserve">Aperte em ‘Download Todos os Kits’ na barra de navegação lateral irá gerará um arquivo Excel com o nome ‘kits.csv’, onde estará presente todos os usuários como mostrado na </w:t>
      </w:r>
      <w:r w:rsidR="00BC0D12">
        <w:t>Figura</w:t>
      </w:r>
      <w:r w:rsidRPr="00B043C6">
        <w:t xml:space="preserve"> 29.</w:t>
      </w:r>
    </w:p>
    <w:p w14:paraId="4F1B2CEF" w14:textId="77777777" w:rsidR="00B043C6" w:rsidRDefault="00B043C6" w:rsidP="00B043C6"/>
    <w:p w14:paraId="6097BBDE" w14:textId="016E8481" w:rsidR="00B043C6" w:rsidRPr="00772AFB" w:rsidRDefault="00B043C6" w:rsidP="00B043C6">
      <w:pPr>
        <w:pStyle w:val="Legenda"/>
        <w:ind w:left="270"/>
      </w:pPr>
      <w:bookmarkStart w:id="89" w:name="_Toc26739646"/>
      <w:r w:rsidRPr="00772AFB">
        <w:t xml:space="preserve">Figura </w:t>
      </w:r>
      <w:r w:rsidR="004C49B2">
        <w:fldChar w:fldCharType="begin"/>
      </w:r>
      <w:r w:rsidR="004C49B2">
        <w:instrText xml:space="preserve"> SEQ Figura \</w:instrText>
      </w:r>
      <w:r w:rsidR="004C49B2">
        <w:instrText xml:space="preserve">* ARABIC </w:instrText>
      </w:r>
      <w:r w:rsidR="004C49B2">
        <w:fldChar w:fldCharType="separate"/>
      </w:r>
      <w:r w:rsidR="00076038">
        <w:rPr>
          <w:noProof/>
        </w:rPr>
        <w:t>29</w:t>
      </w:r>
      <w:r w:rsidR="004C49B2">
        <w:rPr>
          <w:noProof/>
        </w:rPr>
        <w:fldChar w:fldCharType="end"/>
      </w:r>
      <w:r>
        <w:t xml:space="preserve"> – </w:t>
      </w:r>
      <w:r w:rsidRPr="00B043C6">
        <w:t xml:space="preserve">Arquivo Excel com todos os </w:t>
      </w:r>
      <w:r w:rsidR="00D75B65">
        <w:t>k</w:t>
      </w:r>
      <w:r w:rsidRPr="00B043C6">
        <w:t xml:space="preserve">its e </w:t>
      </w:r>
      <w:r w:rsidR="00D75B65">
        <w:t>e</w:t>
      </w:r>
      <w:r w:rsidRPr="00B043C6">
        <w:t>quipamentos</w:t>
      </w:r>
      <w:bookmarkEnd w:id="89"/>
    </w:p>
    <w:p w14:paraId="380F14D5" w14:textId="77777777" w:rsidR="00B043C6" w:rsidRPr="00772AFB" w:rsidRDefault="00B043C6" w:rsidP="00B043C6">
      <w:pPr>
        <w:spacing w:line="240" w:lineRule="auto"/>
        <w:jc w:val="center"/>
      </w:pPr>
      <w:r>
        <w:rPr>
          <w:noProof/>
          <w:color w:val="000000"/>
          <w:bdr w:val="none" w:sz="0" w:space="0" w:color="auto" w:frame="1"/>
        </w:rPr>
        <w:lastRenderedPageBreak/>
        <w:drawing>
          <wp:inline distT="0" distB="0" distL="0" distR="0" wp14:anchorId="531EC5A6" wp14:editId="5E91503D">
            <wp:extent cx="4742319" cy="2529973"/>
            <wp:effectExtent l="0" t="0" r="127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36">
                      <a:extLst>
                        <a:ext uri="{28A0092B-C50C-407E-A947-70E740481C1C}">
                          <a14:useLocalDpi xmlns:a14="http://schemas.microsoft.com/office/drawing/2010/main" val="0"/>
                        </a:ext>
                      </a:extLst>
                    </a:blip>
                    <a:srcRect l="49834" b="5047"/>
                    <a:stretch/>
                  </pic:blipFill>
                  <pic:spPr bwMode="auto">
                    <a:xfrm>
                      <a:off x="0" y="0"/>
                      <a:ext cx="4760448" cy="2539645"/>
                    </a:xfrm>
                    <a:prstGeom prst="rect">
                      <a:avLst/>
                    </a:prstGeom>
                    <a:noFill/>
                    <a:ln>
                      <a:noFill/>
                    </a:ln>
                    <a:extLst>
                      <a:ext uri="{53640926-AAD7-44D8-BBD7-CCE9431645EC}">
                        <a14:shadowObscured xmlns:a14="http://schemas.microsoft.com/office/drawing/2010/main"/>
                      </a:ext>
                    </a:extLst>
                  </pic:spPr>
                </pic:pic>
              </a:graphicData>
            </a:graphic>
          </wp:inline>
        </w:drawing>
      </w:r>
    </w:p>
    <w:p w14:paraId="359EF969" w14:textId="77777777" w:rsidR="00B043C6" w:rsidRPr="00FE0F3F" w:rsidRDefault="00B043C6" w:rsidP="00B043C6">
      <w:pPr>
        <w:spacing w:line="240" w:lineRule="auto"/>
        <w:ind w:left="284"/>
        <w:rPr>
          <w:sz w:val="18"/>
        </w:rPr>
      </w:pPr>
      <w:r w:rsidRPr="00FE0F3F">
        <w:rPr>
          <w:sz w:val="18"/>
        </w:rPr>
        <w:t>Fonte: Produção do próprio autor.</w:t>
      </w:r>
    </w:p>
    <w:p w14:paraId="2ED2F64E" w14:textId="77777777" w:rsidR="00B043C6" w:rsidRDefault="00B043C6" w:rsidP="00B043C6"/>
    <w:p w14:paraId="6E3FDAE9" w14:textId="77777777" w:rsidR="00B043C6" w:rsidRDefault="00B043C6" w:rsidP="00B043C6">
      <w:r w:rsidRPr="00B043C6">
        <w:t xml:space="preserve">Para ter acesso </w:t>
      </w:r>
      <w:proofErr w:type="spellStart"/>
      <w:r w:rsidRPr="00B043C6">
        <w:t>á</w:t>
      </w:r>
      <w:proofErr w:type="spellEnd"/>
      <w:r w:rsidRPr="00B043C6">
        <w:t xml:space="preserve"> essa função, você terá que estar logado em uma conta do tipo administrador.</w:t>
      </w:r>
    </w:p>
    <w:p w14:paraId="22BE0EEA" w14:textId="77777777" w:rsidR="00B043C6" w:rsidRPr="00B043C6" w:rsidRDefault="00B043C6" w:rsidP="00B043C6"/>
    <w:p w14:paraId="704EDAA1" w14:textId="77777777" w:rsidR="002E2466" w:rsidRDefault="002E2466" w:rsidP="002E2466">
      <w:pPr>
        <w:pStyle w:val="Ttulo4"/>
      </w:pPr>
      <w:bookmarkStart w:id="90" w:name="_Toc26739860"/>
      <w:r>
        <w:t>Adicionar um Kit ou Equipamento</w:t>
      </w:r>
      <w:bookmarkEnd w:id="90"/>
    </w:p>
    <w:p w14:paraId="1C265876" w14:textId="77777777" w:rsidR="00B043C6" w:rsidRDefault="00B043C6" w:rsidP="00B043C6"/>
    <w:p w14:paraId="061C7805" w14:textId="77777777" w:rsidR="00B043C6" w:rsidRDefault="00B043C6" w:rsidP="00B043C6">
      <w:r w:rsidRPr="00B043C6">
        <w:t>Para acessar essa página, é preciso estar logado. Aperta em ‘Adicionar um Kits’ na barra de navegação lateral e terá acesso a seguinte página.</w:t>
      </w:r>
    </w:p>
    <w:p w14:paraId="0D35006E" w14:textId="77777777" w:rsidR="00B043C6" w:rsidRDefault="00B043C6" w:rsidP="00B043C6"/>
    <w:p w14:paraId="455E40AC" w14:textId="598EADD2" w:rsidR="00B043C6" w:rsidRPr="00772AFB" w:rsidRDefault="00B043C6" w:rsidP="00B043C6">
      <w:pPr>
        <w:pStyle w:val="Legenda"/>
        <w:ind w:left="270"/>
      </w:pPr>
      <w:bookmarkStart w:id="91" w:name="_Toc26739647"/>
      <w:r w:rsidRPr="00772AFB">
        <w:t xml:space="preserve">Figura </w:t>
      </w:r>
      <w:r w:rsidR="004C49B2">
        <w:fldChar w:fldCharType="begin"/>
      </w:r>
      <w:r w:rsidR="004C49B2">
        <w:instrText xml:space="preserve"> SEQ Figura \* ARABIC </w:instrText>
      </w:r>
      <w:r w:rsidR="004C49B2">
        <w:fldChar w:fldCharType="separate"/>
      </w:r>
      <w:r w:rsidR="00076038">
        <w:rPr>
          <w:noProof/>
        </w:rPr>
        <w:t>30</w:t>
      </w:r>
      <w:r w:rsidR="004C49B2">
        <w:rPr>
          <w:noProof/>
        </w:rPr>
        <w:fldChar w:fldCharType="end"/>
      </w:r>
      <w:r>
        <w:t xml:space="preserve"> </w:t>
      </w:r>
      <w:proofErr w:type="gramStart"/>
      <w:r>
        <w:t xml:space="preserve">– </w:t>
      </w:r>
      <w:r>
        <w:rPr>
          <w:color w:val="000000"/>
        </w:rPr>
        <w:t> Página</w:t>
      </w:r>
      <w:proofErr w:type="gramEnd"/>
      <w:r>
        <w:rPr>
          <w:color w:val="000000"/>
        </w:rPr>
        <w:t xml:space="preserve"> </w:t>
      </w:r>
      <w:r w:rsidRPr="00BC0D12">
        <w:rPr>
          <w:i/>
          <w:iCs/>
          <w:color w:val="000000"/>
        </w:rPr>
        <w:t>web</w:t>
      </w:r>
      <w:r>
        <w:rPr>
          <w:color w:val="000000"/>
        </w:rPr>
        <w:t xml:space="preserve"> para adicionar um novo kit ou equipamento</w:t>
      </w:r>
      <w:bookmarkEnd w:id="91"/>
    </w:p>
    <w:p w14:paraId="4BE3CF9D" w14:textId="77777777" w:rsidR="00B043C6" w:rsidRPr="00772AFB" w:rsidRDefault="00B043C6" w:rsidP="00B043C6">
      <w:pPr>
        <w:spacing w:line="240" w:lineRule="auto"/>
        <w:jc w:val="center"/>
      </w:pPr>
      <w:r>
        <w:rPr>
          <w:noProof/>
          <w:color w:val="000000"/>
          <w:bdr w:val="none" w:sz="0" w:space="0" w:color="auto" w:frame="1"/>
        </w:rPr>
        <w:drawing>
          <wp:inline distT="0" distB="0" distL="0" distR="0" wp14:anchorId="07C01353" wp14:editId="6EB1FE7D">
            <wp:extent cx="5284381" cy="2588260"/>
            <wp:effectExtent l="0" t="0" r="0" b="254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37">
                      <a:extLst>
                        <a:ext uri="{28A0092B-C50C-407E-A947-70E740481C1C}">
                          <a14:useLocalDpi xmlns:a14="http://schemas.microsoft.com/office/drawing/2010/main" val="0"/>
                        </a:ext>
                      </a:extLst>
                    </a:blip>
                    <a:srcRect l="49834" t="9157" r="789" b="5139"/>
                    <a:stretch/>
                  </pic:blipFill>
                  <pic:spPr bwMode="auto">
                    <a:xfrm>
                      <a:off x="0" y="0"/>
                      <a:ext cx="5310586" cy="2601095"/>
                    </a:xfrm>
                    <a:prstGeom prst="rect">
                      <a:avLst/>
                    </a:prstGeom>
                    <a:noFill/>
                    <a:ln>
                      <a:noFill/>
                    </a:ln>
                    <a:extLst>
                      <a:ext uri="{53640926-AAD7-44D8-BBD7-CCE9431645EC}">
                        <a14:shadowObscured xmlns:a14="http://schemas.microsoft.com/office/drawing/2010/main"/>
                      </a:ext>
                    </a:extLst>
                  </pic:spPr>
                </pic:pic>
              </a:graphicData>
            </a:graphic>
          </wp:inline>
        </w:drawing>
      </w:r>
    </w:p>
    <w:p w14:paraId="7DA09EA9" w14:textId="77777777" w:rsidR="00B043C6" w:rsidRPr="00FE0F3F" w:rsidRDefault="00B043C6" w:rsidP="00B043C6">
      <w:pPr>
        <w:spacing w:line="240" w:lineRule="auto"/>
        <w:ind w:left="284"/>
        <w:rPr>
          <w:sz w:val="18"/>
        </w:rPr>
      </w:pPr>
      <w:r w:rsidRPr="00FE0F3F">
        <w:rPr>
          <w:sz w:val="18"/>
        </w:rPr>
        <w:t>Fonte: Produção do próprio autor.</w:t>
      </w:r>
    </w:p>
    <w:p w14:paraId="15F3B76D" w14:textId="77777777" w:rsidR="00B043C6" w:rsidRDefault="00B043C6" w:rsidP="00B043C6"/>
    <w:p w14:paraId="41D09828" w14:textId="77777777" w:rsidR="00B043C6" w:rsidRPr="00B043C6" w:rsidRDefault="00B043C6" w:rsidP="00B043C6">
      <w:r w:rsidRPr="00B043C6">
        <w:t>Aqui você coloca o nome do Equipamento ou Kit, o código de barras, descrição e se ele está em estoque.</w:t>
      </w:r>
    </w:p>
    <w:p w14:paraId="7A69FBE9" w14:textId="77777777" w:rsidR="002E2466" w:rsidRDefault="002E2466" w:rsidP="002E2466">
      <w:pPr>
        <w:pStyle w:val="Ttulo3"/>
      </w:pPr>
      <w:bookmarkStart w:id="92" w:name="_Toc26739861"/>
      <w:r>
        <w:lastRenderedPageBreak/>
        <w:t>Interface de Aquisição/Vínculo</w:t>
      </w:r>
      <w:bookmarkEnd w:id="92"/>
    </w:p>
    <w:p w14:paraId="4EF2217D" w14:textId="10317476" w:rsidR="00B043C6" w:rsidRDefault="00B043C6" w:rsidP="00B043C6">
      <w:r>
        <w:t xml:space="preserve">Para acessar essa página, é preciso estar logado. Aperta em ‘Ler o Código de Barras’ na barra de navegação lateral quando está logado numa conta administrativa e terá acesso a página dada na </w:t>
      </w:r>
      <w:r w:rsidR="00BC0D12">
        <w:t>Figura</w:t>
      </w:r>
      <w:r>
        <w:t xml:space="preserve"> 31. </w:t>
      </w:r>
    </w:p>
    <w:p w14:paraId="39FB9E63" w14:textId="77777777" w:rsidR="00B043C6" w:rsidRDefault="00B043C6" w:rsidP="00B043C6"/>
    <w:p w14:paraId="04F81DFA" w14:textId="77777777" w:rsidR="00B043C6" w:rsidRDefault="00B043C6" w:rsidP="00B043C6">
      <w:r>
        <w:t>Para esse método funcionar não é preciso cadastrar previamente o aluno, equipamento ou kit. Caso não há cadastro do estudante ou do equipamento na hora do empréstimo, ele insere automaticamente no banco de dados o novo aluno, equipamento ou kit, mas somente com o dado do código de barras. Isso permite que não ocorra filas e congestionamentos na hora de fazer os empréstimos.</w:t>
      </w:r>
    </w:p>
    <w:p w14:paraId="3DA2A369" w14:textId="77777777" w:rsidR="00B043C6" w:rsidRDefault="00B043C6" w:rsidP="00B043C6"/>
    <w:p w14:paraId="2363D7B3" w14:textId="5F25570F" w:rsidR="00B043C6" w:rsidRPr="00772AFB" w:rsidRDefault="00B043C6" w:rsidP="00B043C6">
      <w:pPr>
        <w:pStyle w:val="Legenda"/>
        <w:ind w:left="270"/>
      </w:pPr>
      <w:bookmarkStart w:id="93" w:name="_Toc26739648"/>
      <w:r w:rsidRPr="00772AFB">
        <w:t xml:space="preserve">Figura </w:t>
      </w:r>
      <w:r w:rsidR="004C49B2">
        <w:fldChar w:fldCharType="begin"/>
      </w:r>
      <w:r w:rsidR="004C49B2">
        <w:instrText xml:space="preserve"> SEQ Figura \* ARABIC </w:instrText>
      </w:r>
      <w:r w:rsidR="004C49B2">
        <w:fldChar w:fldCharType="separate"/>
      </w:r>
      <w:r w:rsidR="00076038">
        <w:rPr>
          <w:noProof/>
        </w:rPr>
        <w:t>31</w:t>
      </w:r>
      <w:r w:rsidR="004C49B2">
        <w:rPr>
          <w:noProof/>
        </w:rPr>
        <w:fldChar w:fldCharType="end"/>
      </w:r>
      <w:r>
        <w:t xml:space="preserve"> – </w:t>
      </w:r>
      <w:r w:rsidRPr="00B043C6">
        <w:t xml:space="preserve">Página </w:t>
      </w:r>
      <w:r w:rsidRPr="00BC0D12">
        <w:rPr>
          <w:i/>
          <w:iCs/>
        </w:rPr>
        <w:t>web</w:t>
      </w:r>
      <w:r w:rsidRPr="00B043C6">
        <w:t xml:space="preserve"> para criar vínculo entre o estudante e o equipamento ou kit</w:t>
      </w:r>
      <w:bookmarkEnd w:id="93"/>
    </w:p>
    <w:p w14:paraId="4856BEBA" w14:textId="77777777" w:rsidR="00B043C6" w:rsidRPr="00772AFB" w:rsidRDefault="00B043C6" w:rsidP="00B043C6">
      <w:pPr>
        <w:spacing w:line="240" w:lineRule="auto"/>
        <w:jc w:val="center"/>
      </w:pPr>
      <w:r>
        <w:rPr>
          <w:noProof/>
          <w:color w:val="000000"/>
          <w:bdr w:val="none" w:sz="0" w:space="0" w:color="auto" w:frame="1"/>
        </w:rPr>
        <w:drawing>
          <wp:inline distT="0" distB="0" distL="0" distR="0" wp14:anchorId="3D7CE91D" wp14:editId="7C07BFFE">
            <wp:extent cx="5206134" cy="2490676"/>
            <wp:effectExtent l="0" t="0" r="0" b="508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38">
                      <a:extLst>
                        <a:ext uri="{28A0092B-C50C-407E-A947-70E740481C1C}">
                          <a14:useLocalDpi xmlns:a14="http://schemas.microsoft.com/office/drawing/2010/main" val="0"/>
                        </a:ext>
                      </a:extLst>
                    </a:blip>
                    <a:srcRect l="49834" t="9168" b="5682"/>
                    <a:stretch/>
                  </pic:blipFill>
                  <pic:spPr bwMode="auto">
                    <a:xfrm>
                      <a:off x="0" y="0"/>
                      <a:ext cx="5247437" cy="2510436"/>
                    </a:xfrm>
                    <a:prstGeom prst="rect">
                      <a:avLst/>
                    </a:prstGeom>
                    <a:noFill/>
                    <a:ln>
                      <a:noFill/>
                    </a:ln>
                    <a:extLst>
                      <a:ext uri="{53640926-AAD7-44D8-BBD7-CCE9431645EC}">
                        <a14:shadowObscured xmlns:a14="http://schemas.microsoft.com/office/drawing/2010/main"/>
                      </a:ext>
                    </a:extLst>
                  </pic:spPr>
                </pic:pic>
              </a:graphicData>
            </a:graphic>
          </wp:inline>
        </w:drawing>
      </w:r>
    </w:p>
    <w:p w14:paraId="42DFB119" w14:textId="77777777" w:rsidR="00B043C6" w:rsidRPr="00FE0F3F" w:rsidRDefault="00B043C6" w:rsidP="00B043C6">
      <w:pPr>
        <w:spacing w:line="240" w:lineRule="auto"/>
        <w:ind w:left="284"/>
        <w:rPr>
          <w:sz w:val="18"/>
        </w:rPr>
      </w:pPr>
      <w:r w:rsidRPr="00FE0F3F">
        <w:rPr>
          <w:sz w:val="18"/>
        </w:rPr>
        <w:t>Fonte: Produção do próprio autor.</w:t>
      </w:r>
    </w:p>
    <w:p w14:paraId="1A99E985" w14:textId="77777777" w:rsidR="00B043C6" w:rsidRDefault="00B043C6" w:rsidP="00B043C6"/>
    <w:p w14:paraId="1DA05A33" w14:textId="77777777" w:rsidR="00B043C6" w:rsidRDefault="00BA104D" w:rsidP="00B043C6">
      <w:r>
        <w:rPr>
          <w:color w:val="000000"/>
        </w:rPr>
        <w:t>Essa página foi feita para ser utilizada por um celular, pois essa página é capaz de ler o código de barras que é estar na imagem da câmera. Assim irá mostrar o passo-a-passo de como tem que ser utilizado pelo celular.</w:t>
      </w:r>
    </w:p>
    <w:p w14:paraId="3548680C" w14:textId="292E0271" w:rsidR="00C60D2D" w:rsidRDefault="00C60D2D" w:rsidP="00C60D2D">
      <w:pPr>
        <w:pStyle w:val="Corpodetexto"/>
        <w:numPr>
          <w:ilvl w:val="0"/>
          <w:numId w:val="2"/>
        </w:numPr>
      </w:pPr>
      <w:proofErr w:type="spellStart"/>
      <w:r w:rsidRPr="00C8256F">
        <w:rPr>
          <w:b/>
          <w:bCs/>
          <w:i/>
          <w:iCs/>
        </w:rPr>
        <w:t>Logar</w:t>
      </w:r>
      <w:proofErr w:type="spellEnd"/>
      <w:r w:rsidRPr="00C8256F">
        <w:rPr>
          <w:b/>
          <w:bCs/>
        </w:rPr>
        <w:t xml:space="preserve"> em uma conta administrativa:</w:t>
      </w:r>
      <w:r>
        <w:t xml:space="preserve"> </w:t>
      </w:r>
      <w:r w:rsidRPr="00C60D2D">
        <w:t xml:space="preserve">Primeiramente deve </w:t>
      </w:r>
      <w:proofErr w:type="spellStart"/>
      <w:r w:rsidRPr="002B54CE">
        <w:rPr>
          <w:i/>
          <w:iCs/>
        </w:rPr>
        <w:t>logar</w:t>
      </w:r>
      <w:proofErr w:type="spellEnd"/>
      <w:r w:rsidRPr="00C60D2D">
        <w:t xml:space="preserve"> na conta administrativa como está mostrado na Figura 32</w:t>
      </w:r>
      <w:r>
        <w:t>;</w:t>
      </w:r>
    </w:p>
    <w:p w14:paraId="479B0893" w14:textId="77777777" w:rsidR="00C60D2D" w:rsidRDefault="00C60D2D" w:rsidP="00C60D2D">
      <w:pPr>
        <w:pStyle w:val="Legenda"/>
        <w:ind w:left="720"/>
      </w:pPr>
    </w:p>
    <w:p w14:paraId="58246295" w14:textId="177244C7" w:rsidR="00C60D2D" w:rsidRPr="00772AFB" w:rsidRDefault="00C60D2D" w:rsidP="00C60D2D">
      <w:pPr>
        <w:pStyle w:val="Legenda"/>
        <w:ind w:left="2118"/>
      </w:pPr>
      <w:bookmarkStart w:id="94" w:name="_Toc26739649"/>
      <w:r w:rsidRPr="00772AFB">
        <w:t xml:space="preserve">Figura </w:t>
      </w:r>
      <w:r w:rsidR="004C49B2">
        <w:fldChar w:fldCharType="begin"/>
      </w:r>
      <w:r w:rsidR="004C49B2">
        <w:instrText xml:space="preserve"> SEQ Figura \* ARABIC </w:instrText>
      </w:r>
      <w:r w:rsidR="004C49B2">
        <w:fldChar w:fldCharType="separate"/>
      </w:r>
      <w:r w:rsidR="00076038">
        <w:rPr>
          <w:noProof/>
        </w:rPr>
        <w:t>32</w:t>
      </w:r>
      <w:r w:rsidR="004C49B2">
        <w:rPr>
          <w:noProof/>
        </w:rPr>
        <w:fldChar w:fldCharType="end"/>
      </w:r>
      <w:r>
        <w:t xml:space="preserve"> – </w:t>
      </w:r>
      <w:r w:rsidR="00942044">
        <w:rPr>
          <w:color w:val="000000"/>
        </w:rPr>
        <w:t>Fazendo login em uma conta administrativa</w:t>
      </w:r>
      <w:bookmarkEnd w:id="94"/>
    </w:p>
    <w:p w14:paraId="06E6C9C5" w14:textId="6CD72F88" w:rsidR="00C60D2D" w:rsidRPr="00772AFB" w:rsidRDefault="00C60D2D" w:rsidP="00C60D2D">
      <w:pPr>
        <w:pStyle w:val="PargrafodaLista"/>
        <w:spacing w:line="240" w:lineRule="auto"/>
        <w:ind w:left="2824"/>
      </w:pPr>
      <w:r>
        <w:rPr>
          <w:noProof/>
          <w:color w:val="000000"/>
          <w:bdr w:val="none" w:sz="0" w:space="0" w:color="auto" w:frame="1"/>
        </w:rPr>
        <w:lastRenderedPageBreak/>
        <w:drawing>
          <wp:inline distT="0" distB="0" distL="0" distR="0" wp14:anchorId="25795106" wp14:editId="0DF43663">
            <wp:extent cx="1890698" cy="349158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67922" r="17680" b="4697"/>
                    <a:stretch/>
                  </pic:blipFill>
                  <pic:spPr bwMode="auto">
                    <a:xfrm>
                      <a:off x="0" y="0"/>
                      <a:ext cx="1909658" cy="3526602"/>
                    </a:xfrm>
                    <a:prstGeom prst="rect">
                      <a:avLst/>
                    </a:prstGeom>
                    <a:noFill/>
                    <a:ln>
                      <a:noFill/>
                    </a:ln>
                    <a:extLst>
                      <a:ext uri="{53640926-AAD7-44D8-BBD7-CCE9431645EC}">
                        <a14:shadowObscured xmlns:a14="http://schemas.microsoft.com/office/drawing/2010/main"/>
                      </a:ext>
                    </a:extLst>
                  </pic:spPr>
                </pic:pic>
              </a:graphicData>
            </a:graphic>
          </wp:inline>
        </w:drawing>
      </w:r>
    </w:p>
    <w:p w14:paraId="5ED743A9" w14:textId="21A4CA84" w:rsidR="00C60D2D" w:rsidRDefault="00C60D2D" w:rsidP="00C60D2D">
      <w:pPr>
        <w:pStyle w:val="PargrafodaLista"/>
        <w:spacing w:line="240" w:lineRule="auto"/>
        <w:ind w:left="2824"/>
        <w:rPr>
          <w:sz w:val="18"/>
        </w:rPr>
      </w:pPr>
      <w:r w:rsidRPr="00C60D2D">
        <w:rPr>
          <w:sz w:val="18"/>
        </w:rPr>
        <w:t>Fonte: Produção do próprio autor.</w:t>
      </w:r>
    </w:p>
    <w:p w14:paraId="49F9FEFF" w14:textId="77777777" w:rsidR="00C60D2D" w:rsidRPr="00C60D2D" w:rsidRDefault="00C60D2D" w:rsidP="00C60D2D">
      <w:pPr>
        <w:pStyle w:val="PargrafodaLista"/>
        <w:spacing w:line="240" w:lineRule="auto"/>
        <w:rPr>
          <w:sz w:val="18"/>
        </w:rPr>
      </w:pPr>
    </w:p>
    <w:p w14:paraId="65206F68" w14:textId="77777777" w:rsidR="00C60D2D" w:rsidRDefault="00C60D2D" w:rsidP="00942044">
      <w:pPr>
        <w:pStyle w:val="Corpodetexto"/>
      </w:pPr>
    </w:p>
    <w:p w14:paraId="35CC65F5" w14:textId="4539BB50" w:rsidR="00C60D2D" w:rsidRDefault="00C60D2D" w:rsidP="00C60D2D">
      <w:pPr>
        <w:pStyle w:val="Corpodetexto"/>
        <w:numPr>
          <w:ilvl w:val="0"/>
          <w:numId w:val="2"/>
        </w:numPr>
      </w:pPr>
      <w:r w:rsidRPr="00C8256F">
        <w:rPr>
          <w:b/>
          <w:bCs/>
        </w:rPr>
        <w:t>Aperta no Menu Navegação ‘Ler o Código de Barras’:</w:t>
      </w:r>
      <w:r>
        <w:t xml:space="preserve"> </w:t>
      </w:r>
      <w:r w:rsidRPr="00C60D2D">
        <w:t>Ir no menu de acesso e apertar em ‘Ler o Código de Barras’ como mostrado na Figura 33</w:t>
      </w:r>
      <w:r>
        <w:t>;</w:t>
      </w:r>
    </w:p>
    <w:p w14:paraId="52D3B6C4" w14:textId="77777777" w:rsidR="00942044" w:rsidRDefault="00942044" w:rsidP="00942044">
      <w:pPr>
        <w:pStyle w:val="Corpodetexto"/>
        <w:ind w:left="720"/>
      </w:pPr>
    </w:p>
    <w:p w14:paraId="68D64E58" w14:textId="631B9C83" w:rsidR="00942044" w:rsidRPr="00772AFB" w:rsidRDefault="00942044" w:rsidP="00942044">
      <w:pPr>
        <w:pStyle w:val="Legenda"/>
        <w:ind w:left="2118"/>
      </w:pPr>
      <w:bookmarkStart w:id="95" w:name="_Toc26739650"/>
      <w:r w:rsidRPr="00772AFB">
        <w:t xml:space="preserve">Figura </w:t>
      </w:r>
      <w:r w:rsidR="004C49B2">
        <w:fldChar w:fldCharType="begin"/>
      </w:r>
      <w:r w:rsidR="004C49B2">
        <w:instrText xml:space="preserve"> SEQ Figura \* ARABIC </w:instrText>
      </w:r>
      <w:r w:rsidR="004C49B2">
        <w:fldChar w:fldCharType="separate"/>
      </w:r>
      <w:r w:rsidR="00076038">
        <w:rPr>
          <w:noProof/>
        </w:rPr>
        <w:t>33</w:t>
      </w:r>
      <w:r w:rsidR="004C49B2">
        <w:rPr>
          <w:noProof/>
        </w:rPr>
        <w:fldChar w:fldCharType="end"/>
      </w:r>
      <w:r>
        <w:t xml:space="preserve"> – </w:t>
      </w:r>
      <w:r w:rsidR="0007193B" w:rsidRPr="0007193B">
        <w:t xml:space="preserve">Apertando em ‘Ler Código de Barras’ no </w:t>
      </w:r>
      <w:r w:rsidR="00065E2C">
        <w:t>m</w:t>
      </w:r>
      <w:r w:rsidR="0007193B" w:rsidRPr="0007193B">
        <w:t xml:space="preserve">enu de </w:t>
      </w:r>
      <w:r w:rsidR="00065E2C">
        <w:t>n</w:t>
      </w:r>
      <w:r w:rsidR="0007193B" w:rsidRPr="0007193B">
        <w:t>avegação</w:t>
      </w:r>
      <w:bookmarkEnd w:id="95"/>
    </w:p>
    <w:p w14:paraId="008874F1" w14:textId="5AF95B5B" w:rsidR="00942044" w:rsidRPr="00772AFB" w:rsidRDefault="00942044" w:rsidP="00942044">
      <w:pPr>
        <w:pStyle w:val="PargrafodaLista"/>
        <w:spacing w:line="240" w:lineRule="auto"/>
        <w:ind w:left="2118"/>
      </w:pPr>
      <w:r>
        <w:rPr>
          <w:noProof/>
          <w:color w:val="000000"/>
          <w:bdr w:val="none" w:sz="0" w:space="0" w:color="auto" w:frame="1"/>
        </w:rPr>
        <w:lastRenderedPageBreak/>
        <w:drawing>
          <wp:inline distT="0" distB="0" distL="0" distR="0" wp14:anchorId="75739FC3" wp14:editId="61F74CDE">
            <wp:extent cx="2158410" cy="390144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67553" r="17635" b="4598"/>
                    <a:stretch/>
                  </pic:blipFill>
                  <pic:spPr bwMode="auto">
                    <a:xfrm>
                      <a:off x="0" y="0"/>
                      <a:ext cx="2171523" cy="3925142"/>
                    </a:xfrm>
                    <a:prstGeom prst="rect">
                      <a:avLst/>
                    </a:prstGeom>
                    <a:noFill/>
                    <a:ln>
                      <a:noFill/>
                    </a:ln>
                    <a:extLst>
                      <a:ext uri="{53640926-AAD7-44D8-BBD7-CCE9431645EC}">
                        <a14:shadowObscured xmlns:a14="http://schemas.microsoft.com/office/drawing/2010/main"/>
                      </a:ext>
                    </a:extLst>
                  </pic:spPr>
                </pic:pic>
              </a:graphicData>
            </a:graphic>
          </wp:inline>
        </w:drawing>
      </w:r>
    </w:p>
    <w:p w14:paraId="0DFAF568" w14:textId="77777777" w:rsidR="00942044" w:rsidRPr="00942044" w:rsidRDefault="00942044" w:rsidP="00942044">
      <w:pPr>
        <w:pStyle w:val="PargrafodaLista"/>
        <w:spacing w:line="240" w:lineRule="auto"/>
        <w:ind w:left="2118"/>
        <w:rPr>
          <w:sz w:val="18"/>
        </w:rPr>
      </w:pPr>
      <w:r w:rsidRPr="00942044">
        <w:rPr>
          <w:sz w:val="18"/>
        </w:rPr>
        <w:t>Fonte: Produção do próprio autor.</w:t>
      </w:r>
    </w:p>
    <w:p w14:paraId="6FA53E91" w14:textId="77777777" w:rsidR="00942044" w:rsidRDefault="00942044" w:rsidP="00942044">
      <w:pPr>
        <w:pStyle w:val="PargrafodaLista"/>
      </w:pPr>
    </w:p>
    <w:p w14:paraId="58208B83" w14:textId="77777777" w:rsidR="00C60D2D" w:rsidRDefault="00C60D2D" w:rsidP="00C60D2D">
      <w:pPr>
        <w:pStyle w:val="Corpodetexto"/>
        <w:ind w:left="360"/>
      </w:pPr>
    </w:p>
    <w:p w14:paraId="6681C45D" w14:textId="2BFC28E6" w:rsidR="00C60D2D" w:rsidRDefault="00C60D2D" w:rsidP="00C60D2D">
      <w:pPr>
        <w:pStyle w:val="Corpodetexto"/>
        <w:numPr>
          <w:ilvl w:val="0"/>
          <w:numId w:val="2"/>
        </w:numPr>
      </w:pPr>
      <w:r w:rsidRPr="002D7091">
        <w:rPr>
          <w:b/>
          <w:bCs/>
        </w:rPr>
        <w:t>Lendo a Matrícula do Estudante</w:t>
      </w:r>
      <w:r w:rsidR="00C8256F" w:rsidRPr="002D7091">
        <w:rPr>
          <w:b/>
          <w:bCs/>
        </w:rPr>
        <w:t>:</w:t>
      </w:r>
      <w:r w:rsidR="00942044" w:rsidRPr="00942044">
        <w:rPr>
          <w:color w:val="000000"/>
        </w:rPr>
        <w:t xml:space="preserve"> </w:t>
      </w:r>
      <w:r w:rsidR="00942044">
        <w:rPr>
          <w:color w:val="000000"/>
        </w:rPr>
        <w:t>Vai no título ‘</w:t>
      </w:r>
      <w:proofErr w:type="spellStart"/>
      <w:r w:rsidR="00942044" w:rsidRPr="00942044">
        <w:rPr>
          <w:i/>
          <w:iCs/>
          <w:color w:val="000000"/>
        </w:rPr>
        <w:t>Scan</w:t>
      </w:r>
      <w:proofErr w:type="spellEnd"/>
      <w:r w:rsidR="00942044" w:rsidRPr="00942044">
        <w:rPr>
          <w:i/>
          <w:iCs/>
          <w:color w:val="000000"/>
        </w:rPr>
        <w:t xml:space="preserve"> </w:t>
      </w:r>
      <w:proofErr w:type="spellStart"/>
      <w:r w:rsidR="00942044" w:rsidRPr="00942044">
        <w:rPr>
          <w:i/>
          <w:iCs/>
          <w:color w:val="000000"/>
        </w:rPr>
        <w:t>Barcode</w:t>
      </w:r>
      <w:proofErr w:type="spellEnd"/>
      <w:r w:rsidR="00942044" w:rsidRPr="00942044">
        <w:rPr>
          <w:i/>
          <w:iCs/>
          <w:color w:val="000000"/>
        </w:rPr>
        <w:t xml:space="preserve"> </w:t>
      </w:r>
      <w:proofErr w:type="spellStart"/>
      <w:r w:rsidR="00942044" w:rsidRPr="00942044">
        <w:rPr>
          <w:i/>
          <w:iCs/>
          <w:color w:val="000000"/>
        </w:rPr>
        <w:t>From</w:t>
      </w:r>
      <w:proofErr w:type="spellEnd"/>
      <w:r w:rsidR="00942044" w:rsidRPr="00942044">
        <w:rPr>
          <w:i/>
          <w:iCs/>
          <w:color w:val="000000"/>
        </w:rPr>
        <w:t xml:space="preserve"> </w:t>
      </w:r>
      <w:proofErr w:type="spellStart"/>
      <w:r w:rsidR="00942044" w:rsidRPr="00942044">
        <w:rPr>
          <w:i/>
          <w:iCs/>
          <w:color w:val="000000"/>
        </w:rPr>
        <w:t>Student</w:t>
      </w:r>
      <w:proofErr w:type="spellEnd"/>
      <w:r w:rsidR="00942044" w:rsidRPr="00942044">
        <w:rPr>
          <w:i/>
          <w:iCs/>
          <w:color w:val="000000"/>
        </w:rPr>
        <w:t xml:space="preserve"> ID</w:t>
      </w:r>
      <w:r w:rsidR="00942044">
        <w:rPr>
          <w:color w:val="000000"/>
        </w:rPr>
        <w:t>’ e aperte em Start e posicione a câmera para capturar o código de barras da carteirinha do estudante. Quando é reconhecido o código de barras ele mostra um Pop-up mostrando o código de barras lido e se for o correto você aperta em ‘Ok’. Esse procedimento é mostrado na Figura 34</w:t>
      </w:r>
      <w:r>
        <w:t>;</w:t>
      </w:r>
    </w:p>
    <w:p w14:paraId="53557AC0" w14:textId="77777777" w:rsidR="00942044" w:rsidRDefault="00942044" w:rsidP="00942044">
      <w:pPr>
        <w:pStyle w:val="Corpodetexto"/>
        <w:ind w:left="720"/>
      </w:pPr>
    </w:p>
    <w:p w14:paraId="7C774E36" w14:textId="6AF5AF88" w:rsidR="00942044" w:rsidRPr="00772AFB" w:rsidRDefault="00942044" w:rsidP="00942044">
      <w:pPr>
        <w:pStyle w:val="Legenda"/>
        <w:ind w:left="720"/>
      </w:pPr>
      <w:bookmarkStart w:id="96" w:name="_Toc26739651"/>
      <w:r w:rsidRPr="00772AFB">
        <w:t xml:space="preserve">Figura </w:t>
      </w:r>
      <w:r w:rsidR="004C49B2">
        <w:fldChar w:fldCharType="begin"/>
      </w:r>
      <w:r w:rsidR="004C49B2">
        <w:instrText xml:space="preserve"> SEQ Figura \* ARABIC </w:instrText>
      </w:r>
      <w:r w:rsidR="004C49B2">
        <w:fldChar w:fldCharType="separate"/>
      </w:r>
      <w:r w:rsidR="00076038">
        <w:rPr>
          <w:noProof/>
        </w:rPr>
        <w:t>34</w:t>
      </w:r>
      <w:r w:rsidR="004C49B2">
        <w:rPr>
          <w:noProof/>
        </w:rPr>
        <w:fldChar w:fldCharType="end"/>
      </w:r>
      <w:r>
        <w:t xml:space="preserve"> – </w:t>
      </w:r>
      <w:r w:rsidRPr="00942044">
        <w:t xml:space="preserve">Procedimentos para ler a matrícula do estudante através do código de barras: </w:t>
      </w:r>
      <w:r w:rsidR="002035C2">
        <w:t>1</w:t>
      </w:r>
      <w:r w:rsidRPr="00942044">
        <w:t xml:space="preserve">)Apertar no botão </w:t>
      </w:r>
      <w:r w:rsidR="00513BA7">
        <w:t>‘</w:t>
      </w:r>
      <w:r w:rsidRPr="00942044">
        <w:t>Start</w:t>
      </w:r>
      <w:r w:rsidR="00513BA7">
        <w:t>’</w:t>
      </w:r>
      <w:r w:rsidRPr="00942044">
        <w:t xml:space="preserve"> no título ‘</w:t>
      </w:r>
      <w:proofErr w:type="spellStart"/>
      <w:r w:rsidRPr="00942044">
        <w:rPr>
          <w:i/>
          <w:iCs/>
        </w:rPr>
        <w:t>Scan</w:t>
      </w:r>
      <w:proofErr w:type="spellEnd"/>
      <w:r w:rsidRPr="00942044">
        <w:rPr>
          <w:i/>
          <w:iCs/>
        </w:rPr>
        <w:t xml:space="preserve"> </w:t>
      </w:r>
      <w:proofErr w:type="spellStart"/>
      <w:r w:rsidRPr="00942044">
        <w:rPr>
          <w:i/>
          <w:iCs/>
        </w:rPr>
        <w:t>Barcode</w:t>
      </w:r>
      <w:proofErr w:type="spellEnd"/>
      <w:r w:rsidRPr="00942044">
        <w:rPr>
          <w:i/>
          <w:iCs/>
        </w:rPr>
        <w:t xml:space="preserve"> </w:t>
      </w:r>
      <w:proofErr w:type="spellStart"/>
      <w:r w:rsidRPr="00942044">
        <w:rPr>
          <w:i/>
          <w:iCs/>
        </w:rPr>
        <w:t>From</w:t>
      </w:r>
      <w:proofErr w:type="spellEnd"/>
      <w:r w:rsidRPr="00942044">
        <w:rPr>
          <w:i/>
          <w:iCs/>
        </w:rPr>
        <w:t xml:space="preserve"> </w:t>
      </w:r>
      <w:proofErr w:type="spellStart"/>
      <w:r w:rsidRPr="00942044">
        <w:rPr>
          <w:i/>
          <w:iCs/>
        </w:rPr>
        <w:t>Student</w:t>
      </w:r>
      <w:proofErr w:type="spellEnd"/>
      <w:r w:rsidRPr="00942044">
        <w:rPr>
          <w:i/>
          <w:iCs/>
        </w:rPr>
        <w:t xml:space="preserve"> ID</w:t>
      </w:r>
      <w:r w:rsidRPr="00942044">
        <w:t xml:space="preserve">’; </w:t>
      </w:r>
      <w:r w:rsidR="002035C2">
        <w:t>2</w:t>
      </w:r>
      <w:r w:rsidRPr="00942044">
        <w:t xml:space="preserve">) Posicionar a câmera no código de barras do aluno; e </w:t>
      </w:r>
      <w:r w:rsidR="002035C2">
        <w:t>3</w:t>
      </w:r>
      <w:r w:rsidRPr="00942044">
        <w:t>) Apertar ‘</w:t>
      </w:r>
      <w:r w:rsidRPr="00942044">
        <w:rPr>
          <w:i/>
          <w:iCs/>
        </w:rPr>
        <w:t>Ok</w:t>
      </w:r>
      <w:r w:rsidRPr="00942044">
        <w:t xml:space="preserve">’ na janela de </w:t>
      </w:r>
      <w:r w:rsidRPr="00942044">
        <w:rPr>
          <w:i/>
          <w:iCs/>
        </w:rPr>
        <w:t>Pop-up</w:t>
      </w:r>
      <w:r w:rsidRPr="00942044">
        <w:t xml:space="preserve"> que aparece caso o código for correto.</w:t>
      </w:r>
      <w:bookmarkEnd w:id="96"/>
    </w:p>
    <w:p w14:paraId="0800643B" w14:textId="61B6E94C" w:rsidR="00942044" w:rsidRPr="00772AFB" w:rsidRDefault="002035C2" w:rsidP="00942044">
      <w:pPr>
        <w:pStyle w:val="PargrafodaLista"/>
        <w:spacing w:line="240" w:lineRule="auto"/>
      </w:pPr>
      <w:r>
        <w:rPr>
          <w:color w:val="000000"/>
          <w:bdr w:val="none" w:sz="0" w:space="0" w:color="auto" w:frame="1"/>
        </w:rPr>
        <w:lastRenderedPageBreak/>
        <w:t>1</w:t>
      </w:r>
      <w:r w:rsidR="00942044">
        <w:rPr>
          <w:color w:val="000000"/>
          <w:bdr w:val="none" w:sz="0" w:space="0" w:color="auto" w:frame="1"/>
        </w:rPr>
        <w:t>)</w:t>
      </w:r>
      <w:r w:rsidR="00942044">
        <w:rPr>
          <w:noProof/>
          <w:color w:val="000000"/>
          <w:bdr w:val="none" w:sz="0" w:space="0" w:color="auto" w:frame="1"/>
        </w:rPr>
        <w:drawing>
          <wp:inline distT="0" distB="0" distL="0" distR="0" wp14:anchorId="6FAE3808" wp14:editId="4837B312">
            <wp:extent cx="1456660" cy="2655944"/>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67738" r="17680" b="5997"/>
                    <a:stretch/>
                  </pic:blipFill>
                  <pic:spPr bwMode="auto">
                    <a:xfrm>
                      <a:off x="0" y="0"/>
                      <a:ext cx="1462961" cy="2667432"/>
                    </a:xfrm>
                    <a:prstGeom prst="rect">
                      <a:avLst/>
                    </a:prstGeom>
                    <a:noFill/>
                    <a:ln>
                      <a:noFill/>
                    </a:ln>
                    <a:extLst>
                      <a:ext uri="{53640926-AAD7-44D8-BBD7-CCE9431645EC}">
                        <a14:shadowObscured xmlns:a14="http://schemas.microsoft.com/office/drawing/2010/main"/>
                      </a:ext>
                    </a:extLst>
                  </pic:spPr>
                </pic:pic>
              </a:graphicData>
            </a:graphic>
          </wp:inline>
        </w:drawing>
      </w:r>
      <w:r w:rsidR="00942044">
        <w:rPr>
          <w:color w:val="000000"/>
          <w:bdr w:val="none" w:sz="0" w:space="0" w:color="auto" w:frame="1"/>
        </w:rPr>
        <w:t xml:space="preserve">  </w:t>
      </w:r>
      <w:r>
        <w:rPr>
          <w:color w:val="000000"/>
          <w:bdr w:val="none" w:sz="0" w:space="0" w:color="auto" w:frame="1"/>
        </w:rPr>
        <w:t>2</w:t>
      </w:r>
      <w:r w:rsidR="00942044">
        <w:rPr>
          <w:color w:val="000000"/>
          <w:bdr w:val="none" w:sz="0" w:space="0" w:color="auto" w:frame="1"/>
        </w:rPr>
        <w:t>)</w:t>
      </w:r>
      <w:r w:rsidR="00942044" w:rsidRPr="00942044">
        <w:rPr>
          <w:color w:val="000000"/>
          <w:bdr w:val="none" w:sz="0" w:space="0" w:color="auto" w:frame="1"/>
        </w:rPr>
        <w:t xml:space="preserve"> </w:t>
      </w:r>
      <w:r w:rsidR="00942044">
        <w:rPr>
          <w:noProof/>
          <w:color w:val="000000"/>
          <w:bdr w:val="none" w:sz="0" w:space="0" w:color="auto" w:frame="1"/>
        </w:rPr>
        <w:drawing>
          <wp:inline distT="0" distB="0" distL="0" distR="0" wp14:anchorId="6CEA0037" wp14:editId="7BD1037C">
            <wp:extent cx="1414130" cy="2626995"/>
            <wp:effectExtent l="0" t="0" r="0" b="190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67738" r="17846" b="4984"/>
                    <a:stretch/>
                  </pic:blipFill>
                  <pic:spPr bwMode="auto">
                    <a:xfrm>
                      <a:off x="0" y="0"/>
                      <a:ext cx="1432620" cy="2661343"/>
                    </a:xfrm>
                    <a:prstGeom prst="rect">
                      <a:avLst/>
                    </a:prstGeom>
                    <a:noFill/>
                    <a:ln>
                      <a:noFill/>
                    </a:ln>
                    <a:extLst>
                      <a:ext uri="{53640926-AAD7-44D8-BBD7-CCE9431645EC}">
                        <a14:shadowObscured xmlns:a14="http://schemas.microsoft.com/office/drawing/2010/main"/>
                      </a:ext>
                    </a:extLst>
                  </pic:spPr>
                </pic:pic>
              </a:graphicData>
            </a:graphic>
          </wp:inline>
        </w:drawing>
      </w:r>
      <w:r w:rsidR="00942044">
        <w:rPr>
          <w:color w:val="000000"/>
          <w:bdr w:val="none" w:sz="0" w:space="0" w:color="auto" w:frame="1"/>
        </w:rPr>
        <w:t xml:space="preserve">  </w:t>
      </w:r>
      <w:r>
        <w:rPr>
          <w:color w:val="000000"/>
          <w:bdr w:val="none" w:sz="0" w:space="0" w:color="auto" w:frame="1"/>
        </w:rPr>
        <w:t>3</w:t>
      </w:r>
      <w:r w:rsidR="00942044">
        <w:rPr>
          <w:color w:val="000000"/>
          <w:bdr w:val="none" w:sz="0" w:space="0" w:color="auto" w:frame="1"/>
        </w:rPr>
        <w:t>)</w:t>
      </w:r>
      <w:r w:rsidR="00942044">
        <w:rPr>
          <w:noProof/>
          <w:color w:val="000000"/>
          <w:bdr w:val="none" w:sz="0" w:space="0" w:color="auto" w:frame="1"/>
        </w:rPr>
        <w:drawing>
          <wp:inline distT="0" distB="0" distL="0" distR="0" wp14:anchorId="65DE614A" wp14:editId="5790077E">
            <wp:extent cx="1488558" cy="266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a:extLst>
                        <a:ext uri="{28A0092B-C50C-407E-A947-70E740481C1C}">
                          <a14:useLocalDpi xmlns:a14="http://schemas.microsoft.com/office/drawing/2010/main" val="0"/>
                        </a:ext>
                      </a:extLst>
                    </a:blip>
                    <a:srcRect l="67553" r="17494" b="4565"/>
                    <a:stretch/>
                  </pic:blipFill>
                  <pic:spPr bwMode="auto">
                    <a:xfrm>
                      <a:off x="0" y="0"/>
                      <a:ext cx="1501714" cy="2690793"/>
                    </a:xfrm>
                    <a:prstGeom prst="rect">
                      <a:avLst/>
                    </a:prstGeom>
                    <a:noFill/>
                    <a:ln>
                      <a:noFill/>
                    </a:ln>
                    <a:extLst>
                      <a:ext uri="{53640926-AAD7-44D8-BBD7-CCE9431645EC}">
                        <a14:shadowObscured xmlns:a14="http://schemas.microsoft.com/office/drawing/2010/main"/>
                      </a:ext>
                    </a:extLst>
                  </pic:spPr>
                </pic:pic>
              </a:graphicData>
            </a:graphic>
          </wp:inline>
        </w:drawing>
      </w:r>
    </w:p>
    <w:p w14:paraId="1211F398" w14:textId="77777777" w:rsidR="00942044" w:rsidRPr="00942044" w:rsidRDefault="00942044" w:rsidP="00942044">
      <w:pPr>
        <w:pStyle w:val="PargrafodaLista"/>
        <w:spacing w:line="240" w:lineRule="auto"/>
        <w:rPr>
          <w:sz w:val="18"/>
        </w:rPr>
      </w:pPr>
      <w:r w:rsidRPr="00942044">
        <w:rPr>
          <w:sz w:val="18"/>
        </w:rPr>
        <w:t>Fonte: Produção do próprio autor.</w:t>
      </w:r>
    </w:p>
    <w:p w14:paraId="5F496E2A" w14:textId="77777777" w:rsidR="00942044" w:rsidRDefault="00942044" w:rsidP="00942044">
      <w:pPr>
        <w:pStyle w:val="Corpodetexto"/>
        <w:ind w:left="720"/>
      </w:pPr>
    </w:p>
    <w:p w14:paraId="14D86DE9" w14:textId="729ECCEF" w:rsidR="00C60D2D" w:rsidRDefault="00C60D2D" w:rsidP="00C60D2D">
      <w:pPr>
        <w:pStyle w:val="Corpodetexto"/>
        <w:numPr>
          <w:ilvl w:val="0"/>
          <w:numId w:val="2"/>
        </w:numPr>
      </w:pPr>
      <w:r w:rsidRPr="002D7091">
        <w:rPr>
          <w:b/>
          <w:bCs/>
        </w:rPr>
        <w:t>Lendo o Código do Equipamento ou Kit</w:t>
      </w:r>
      <w:r w:rsidR="00D22F4A" w:rsidRPr="002D7091">
        <w:rPr>
          <w:b/>
          <w:bCs/>
        </w:rPr>
        <w:t>:</w:t>
      </w:r>
      <w:r w:rsidR="00D22F4A">
        <w:t xml:space="preserve"> </w:t>
      </w:r>
      <w:r w:rsidR="00D22F4A" w:rsidRPr="00D22F4A">
        <w:t>No título ‘</w:t>
      </w:r>
      <w:proofErr w:type="spellStart"/>
      <w:r w:rsidR="00D22F4A" w:rsidRPr="00D22F4A">
        <w:rPr>
          <w:i/>
          <w:iCs/>
        </w:rPr>
        <w:t>Scan</w:t>
      </w:r>
      <w:proofErr w:type="spellEnd"/>
      <w:r w:rsidR="00D22F4A" w:rsidRPr="00D22F4A">
        <w:rPr>
          <w:i/>
          <w:iCs/>
        </w:rPr>
        <w:t xml:space="preserve"> </w:t>
      </w:r>
      <w:proofErr w:type="spellStart"/>
      <w:r w:rsidR="00D22F4A" w:rsidRPr="00D22F4A">
        <w:rPr>
          <w:i/>
          <w:iCs/>
        </w:rPr>
        <w:t>Barcode</w:t>
      </w:r>
      <w:proofErr w:type="spellEnd"/>
      <w:r w:rsidR="00D22F4A" w:rsidRPr="00D22F4A">
        <w:rPr>
          <w:i/>
          <w:iCs/>
        </w:rPr>
        <w:t xml:space="preserve"> </w:t>
      </w:r>
      <w:proofErr w:type="spellStart"/>
      <w:r w:rsidR="00D22F4A" w:rsidRPr="00D22F4A">
        <w:rPr>
          <w:i/>
          <w:iCs/>
        </w:rPr>
        <w:t>From</w:t>
      </w:r>
      <w:proofErr w:type="spellEnd"/>
      <w:r w:rsidR="00D22F4A" w:rsidRPr="00D22F4A">
        <w:rPr>
          <w:i/>
          <w:iCs/>
        </w:rPr>
        <w:t xml:space="preserve"> </w:t>
      </w:r>
      <w:proofErr w:type="spellStart"/>
      <w:r w:rsidR="00D22F4A" w:rsidRPr="00D22F4A">
        <w:rPr>
          <w:i/>
          <w:iCs/>
        </w:rPr>
        <w:t>Equipament</w:t>
      </w:r>
      <w:proofErr w:type="spellEnd"/>
      <w:r w:rsidR="00D22F4A" w:rsidRPr="00D22F4A">
        <w:t>’ e aperta em Start e posicione a câmera para capturar o código de barras do equipamento ou kit. Quando é reconhecido o código de barras ele mostra um Pop-up mostrando o código de barras lido e se for o correto você confirma. Esse procedimento é mostrado na Figura 35</w:t>
      </w:r>
      <w:r w:rsidR="00D22F4A">
        <w:t>;</w:t>
      </w:r>
    </w:p>
    <w:p w14:paraId="3BC5C270" w14:textId="77777777" w:rsidR="00D22F4A" w:rsidRDefault="00D22F4A" w:rsidP="00D22F4A">
      <w:pPr>
        <w:pStyle w:val="Legenda"/>
        <w:ind w:left="720"/>
      </w:pPr>
    </w:p>
    <w:p w14:paraId="182888E5" w14:textId="7F042A0E" w:rsidR="00D22F4A" w:rsidRPr="00772AFB" w:rsidRDefault="00D22F4A" w:rsidP="00D22F4A">
      <w:pPr>
        <w:pStyle w:val="Legenda"/>
        <w:ind w:left="720"/>
      </w:pPr>
      <w:bookmarkStart w:id="97" w:name="_Toc26739652"/>
      <w:r w:rsidRPr="00772AFB">
        <w:t xml:space="preserve">Figura </w:t>
      </w:r>
      <w:r w:rsidR="004C49B2">
        <w:fldChar w:fldCharType="begin"/>
      </w:r>
      <w:r w:rsidR="004C49B2">
        <w:instrText xml:space="preserve"> SEQ Figura \* ARABIC </w:instrText>
      </w:r>
      <w:r w:rsidR="004C49B2">
        <w:fldChar w:fldCharType="separate"/>
      </w:r>
      <w:r w:rsidR="00076038">
        <w:rPr>
          <w:noProof/>
        </w:rPr>
        <w:t>35</w:t>
      </w:r>
      <w:r w:rsidR="004C49B2">
        <w:rPr>
          <w:noProof/>
        </w:rPr>
        <w:fldChar w:fldCharType="end"/>
      </w:r>
      <w:r>
        <w:t xml:space="preserve"> – </w:t>
      </w:r>
      <w:r w:rsidR="002035C2" w:rsidRPr="002035C2">
        <w:t xml:space="preserve">Procedimentos para ler a matrícula do estudante através do código de barras: </w:t>
      </w:r>
      <w:r w:rsidR="002035C2">
        <w:t>1</w:t>
      </w:r>
      <w:r w:rsidR="002035C2" w:rsidRPr="002035C2">
        <w:t xml:space="preserve">)Aperta no Botão </w:t>
      </w:r>
      <w:r w:rsidR="00513BA7">
        <w:t>‘</w:t>
      </w:r>
      <w:r w:rsidR="002035C2" w:rsidRPr="002035C2">
        <w:t>Start</w:t>
      </w:r>
      <w:r w:rsidR="00513BA7">
        <w:t>’</w:t>
      </w:r>
      <w:r w:rsidR="002035C2" w:rsidRPr="002035C2">
        <w:t xml:space="preserve"> no título ‘</w:t>
      </w:r>
      <w:proofErr w:type="spellStart"/>
      <w:r w:rsidR="002035C2" w:rsidRPr="002035C2">
        <w:rPr>
          <w:i/>
          <w:iCs/>
        </w:rPr>
        <w:t>Scan</w:t>
      </w:r>
      <w:proofErr w:type="spellEnd"/>
      <w:r w:rsidR="002035C2" w:rsidRPr="002035C2">
        <w:rPr>
          <w:i/>
          <w:iCs/>
        </w:rPr>
        <w:t xml:space="preserve"> </w:t>
      </w:r>
      <w:proofErr w:type="spellStart"/>
      <w:r w:rsidR="002035C2" w:rsidRPr="002035C2">
        <w:rPr>
          <w:i/>
          <w:iCs/>
        </w:rPr>
        <w:t>Barcode</w:t>
      </w:r>
      <w:proofErr w:type="spellEnd"/>
      <w:r w:rsidR="002035C2" w:rsidRPr="002035C2">
        <w:rPr>
          <w:i/>
          <w:iCs/>
        </w:rPr>
        <w:t xml:space="preserve"> </w:t>
      </w:r>
      <w:proofErr w:type="spellStart"/>
      <w:r w:rsidR="002035C2" w:rsidRPr="002035C2">
        <w:rPr>
          <w:i/>
          <w:iCs/>
        </w:rPr>
        <w:t>From</w:t>
      </w:r>
      <w:proofErr w:type="spellEnd"/>
      <w:r w:rsidR="002035C2" w:rsidRPr="002035C2">
        <w:rPr>
          <w:i/>
          <w:iCs/>
        </w:rPr>
        <w:t xml:space="preserve"> </w:t>
      </w:r>
      <w:proofErr w:type="spellStart"/>
      <w:r w:rsidR="002035C2" w:rsidRPr="002035C2">
        <w:rPr>
          <w:i/>
          <w:iCs/>
        </w:rPr>
        <w:t>Equipament</w:t>
      </w:r>
      <w:proofErr w:type="spellEnd"/>
      <w:r w:rsidR="002035C2" w:rsidRPr="002035C2">
        <w:t xml:space="preserve">’; </w:t>
      </w:r>
      <w:r w:rsidR="002035C2">
        <w:t>2</w:t>
      </w:r>
      <w:r w:rsidR="002035C2" w:rsidRPr="002035C2">
        <w:t xml:space="preserve">) Posicionar a câmera no código de barras do equipamento ou kit; e </w:t>
      </w:r>
      <w:r w:rsidR="002035C2">
        <w:t>3</w:t>
      </w:r>
      <w:r w:rsidR="002035C2" w:rsidRPr="002035C2">
        <w:t>) Apertar ‘Ok’ na janela de Pop-up que apareceu caso for correto</w:t>
      </w:r>
      <w:bookmarkEnd w:id="97"/>
    </w:p>
    <w:p w14:paraId="66188684" w14:textId="62E71CA8" w:rsidR="00D22F4A" w:rsidRPr="00772AFB" w:rsidRDefault="002035C2" w:rsidP="00D22F4A">
      <w:pPr>
        <w:pStyle w:val="PargrafodaLista"/>
        <w:spacing w:line="240" w:lineRule="auto"/>
      </w:pPr>
      <w:r>
        <w:rPr>
          <w:color w:val="000000"/>
          <w:bdr w:val="none" w:sz="0" w:space="0" w:color="auto" w:frame="1"/>
        </w:rPr>
        <w:t>1)</w:t>
      </w:r>
      <w:r>
        <w:rPr>
          <w:noProof/>
          <w:color w:val="000000"/>
          <w:bdr w:val="none" w:sz="0" w:space="0" w:color="auto" w:frame="1"/>
        </w:rPr>
        <w:drawing>
          <wp:inline distT="0" distB="0" distL="0" distR="0" wp14:anchorId="3D38694C" wp14:editId="185295BA">
            <wp:extent cx="1584251" cy="2963889"/>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67922" r="17764" b="5247"/>
                    <a:stretch/>
                  </pic:blipFill>
                  <pic:spPr bwMode="auto">
                    <a:xfrm>
                      <a:off x="0" y="0"/>
                      <a:ext cx="1599095" cy="2991660"/>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bdr w:val="none" w:sz="0" w:space="0" w:color="auto" w:frame="1"/>
        </w:rPr>
        <w:t xml:space="preserve"> 2)</w:t>
      </w:r>
      <w:r>
        <w:rPr>
          <w:noProof/>
          <w:color w:val="000000"/>
          <w:bdr w:val="none" w:sz="0" w:space="0" w:color="auto" w:frame="1"/>
        </w:rPr>
        <w:drawing>
          <wp:inline distT="0" distB="0" distL="0" distR="0" wp14:anchorId="7C021625" wp14:editId="699D4C26">
            <wp:extent cx="1588038" cy="2970022"/>
            <wp:effectExtent l="0" t="0" r="0" b="19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l="68003" r="17679" b="5028"/>
                    <a:stretch/>
                  </pic:blipFill>
                  <pic:spPr bwMode="auto">
                    <a:xfrm>
                      <a:off x="0" y="0"/>
                      <a:ext cx="1607193" cy="3005847"/>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bdr w:val="none" w:sz="0" w:space="0" w:color="auto" w:frame="1"/>
        </w:rPr>
        <w:t xml:space="preserve"> 3)</w:t>
      </w:r>
      <w:r>
        <w:rPr>
          <w:noProof/>
          <w:color w:val="000000"/>
          <w:bdr w:val="none" w:sz="0" w:space="0" w:color="auto" w:frame="1"/>
        </w:rPr>
        <w:drawing>
          <wp:inline distT="0" distB="0" distL="0" distR="0" wp14:anchorId="6698503E" wp14:editId="3EC956FD">
            <wp:extent cx="1616198" cy="2947744"/>
            <wp:effectExtent l="0" t="0" r="3175" b="508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a:extLst>
                        <a:ext uri="{28A0092B-C50C-407E-A947-70E740481C1C}">
                          <a14:useLocalDpi xmlns:a14="http://schemas.microsoft.com/office/drawing/2010/main" val="0"/>
                        </a:ext>
                      </a:extLst>
                    </a:blip>
                    <a:srcRect l="67737" r="17678" b="5248"/>
                    <a:stretch/>
                  </pic:blipFill>
                  <pic:spPr bwMode="auto">
                    <a:xfrm>
                      <a:off x="0" y="0"/>
                      <a:ext cx="1631797" cy="2976195"/>
                    </a:xfrm>
                    <a:prstGeom prst="rect">
                      <a:avLst/>
                    </a:prstGeom>
                    <a:noFill/>
                    <a:ln>
                      <a:noFill/>
                    </a:ln>
                    <a:extLst>
                      <a:ext uri="{53640926-AAD7-44D8-BBD7-CCE9431645EC}">
                        <a14:shadowObscured xmlns:a14="http://schemas.microsoft.com/office/drawing/2010/main"/>
                      </a:ext>
                    </a:extLst>
                  </pic:spPr>
                </pic:pic>
              </a:graphicData>
            </a:graphic>
          </wp:inline>
        </w:drawing>
      </w:r>
    </w:p>
    <w:p w14:paraId="55ED612D" w14:textId="77777777" w:rsidR="00D22F4A" w:rsidRPr="00D22F4A" w:rsidRDefault="00D22F4A" w:rsidP="00D22F4A">
      <w:pPr>
        <w:pStyle w:val="PargrafodaLista"/>
        <w:spacing w:line="240" w:lineRule="auto"/>
        <w:rPr>
          <w:sz w:val="18"/>
        </w:rPr>
      </w:pPr>
      <w:r w:rsidRPr="00D22F4A">
        <w:rPr>
          <w:sz w:val="18"/>
        </w:rPr>
        <w:t>Fonte: Produção do próprio autor.</w:t>
      </w:r>
    </w:p>
    <w:p w14:paraId="5128D0B4" w14:textId="77777777" w:rsidR="00D22F4A" w:rsidRDefault="00D22F4A" w:rsidP="00D22F4A">
      <w:pPr>
        <w:pStyle w:val="Corpodetexto"/>
        <w:ind w:left="720"/>
      </w:pPr>
    </w:p>
    <w:p w14:paraId="45E5DD16" w14:textId="49BD5E31" w:rsidR="00C60D2D" w:rsidRDefault="00C60D2D" w:rsidP="00C60D2D">
      <w:pPr>
        <w:pStyle w:val="Corpodetexto"/>
        <w:numPr>
          <w:ilvl w:val="0"/>
          <w:numId w:val="2"/>
        </w:numPr>
      </w:pPr>
      <w:r w:rsidRPr="002D7091">
        <w:rPr>
          <w:b/>
          <w:bCs/>
        </w:rPr>
        <w:lastRenderedPageBreak/>
        <w:t>Confirmar o Empréstimo</w:t>
      </w:r>
      <w:r w:rsidR="002035C2" w:rsidRPr="002D7091">
        <w:rPr>
          <w:b/>
          <w:bCs/>
        </w:rPr>
        <w:t>:</w:t>
      </w:r>
      <w:r w:rsidR="002035C2">
        <w:t xml:space="preserve"> </w:t>
      </w:r>
      <w:r w:rsidR="002035C2" w:rsidRPr="002035C2">
        <w:t>Agora aperta em ‘</w:t>
      </w:r>
      <w:proofErr w:type="spellStart"/>
      <w:r w:rsidR="002035C2" w:rsidRPr="002035C2">
        <w:rPr>
          <w:i/>
          <w:iCs/>
        </w:rPr>
        <w:t>Submit</w:t>
      </w:r>
      <w:proofErr w:type="spellEnd"/>
      <w:r w:rsidR="002035C2" w:rsidRPr="002035C2">
        <w:t>’ para confirmar o empréstimo</w:t>
      </w:r>
      <w:r w:rsidR="002035C2">
        <w:t xml:space="preserve"> como mostrado na Figura 36</w:t>
      </w:r>
      <w:r w:rsidR="002035C2" w:rsidRPr="002035C2">
        <w:t>.</w:t>
      </w:r>
    </w:p>
    <w:p w14:paraId="00D34C8E" w14:textId="77777777" w:rsidR="002D7091" w:rsidRDefault="002D7091" w:rsidP="002D7091">
      <w:pPr>
        <w:pStyle w:val="Corpodetexto"/>
        <w:ind w:left="720"/>
      </w:pPr>
    </w:p>
    <w:p w14:paraId="5204AC36" w14:textId="4A88E366" w:rsidR="002035C2" w:rsidRPr="00772AFB" w:rsidRDefault="002035C2" w:rsidP="002D7091">
      <w:pPr>
        <w:pStyle w:val="Legenda"/>
        <w:ind w:left="2824"/>
      </w:pPr>
      <w:bookmarkStart w:id="98" w:name="_Toc26739653"/>
      <w:r w:rsidRPr="00772AFB">
        <w:t xml:space="preserve">Figura </w:t>
      </w:r>
      <w:r w:rsidR="004C49B2">
        <w:fldChar w:fldCharType="begin"/>
      </w:r>
      <w:r w:rsidR="004C49B2">
        <w:instrText xml:space="preserve"> SEQ Figura \* ARABIC </w:instrText>
      </w:r>
      <w:r w:rsidR="004C49B2">
        <w:fldChar w:fldCharType="separate"/>
      </w:r>
      <w:r w:rsidR="00076038">
        <w:rPr>
          <w:noProof/>
        </w:rPr>
        <w:t>36</w:t>
      </w:r>
      <w:r w:rsidR="004C49B2">
        <w:rPr>
          <w:noProof/>
        </w:rPr>
        <w:fldChar w:fldCharType="end"/>
      </w:r>
      <w:r>
        <w:t xml:space="preserve"> – </w:t>
      </w:r>
      <w:r w:rsidR="0007193B">
        <w:rPr>
          <w:color w:val="000000"/>
        </w:rPr>
        <w:t>Confirmar o empréstimo</w:t>
      </w:r>
      <w:bookmarkEnd w:id="98"/>
    </w:p>
    <w:p w14:paraId="184F64B1" w14:textId="1F4689BF" w:rsidR="002035C2" w:rsidRPr="00772AFB" w:rsidRDefault="002035C2" w:rsidP="002D7091">
      <w:pPr>
        <w:pStyle w:val="PargrafodaLista"/>
        <w:spacing w:line="240" w:lineRule="auto"/>
        <w:ind w:left="2824"/>
      </w:pPr>
      <w:r>
        <w:rPr>
          <w:noProof/>
          <w:color w:val="000000"/>
          <w:bdr w:val="none" w:sz="0" w:space="0" w:color="auto" w:frame="1"/>
        </w:rPr>
        <w:drawing>
          <wp:inline distT="0" distB="0" distL="0" distR="0" wp14:anchorId="5117974C" wp14:editId="63D3A47C">
            <wp:extent cx="1860255" cy="3440615"/>
            <wp:effectExtent l="0" t="0" r="6985"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l="68042" r="17679" b="5822"/>
                    <a:stretch/>
                  </pic:blipFill>
                  <pic:spPr bwMode="auto">
                    <a:xfrm>
                      <a:off x="0" y="0"/>
                      <a:ext cx="1874989" cy="3467866"/>
                    </a:xfrm>
                    <a:prstGeom prst="rect">
                      <a:avLst/>
                    </a:prstGeom>
                    <a:noFill/>
                    <a:ln>
                      <a:noFill/>
                    </a:ln>
                    <a:extLst>
                      <a:ext uri="{53640926-AAD7-44D8-BBD7-CCE9431645EC}">
                        <a14:shadowObscured xmlns:a14="http://schemas.microsoft.com/office/drawing/2010/main"/>
                      </a:ext>
                    </a:extLst>
                  </pic:spPr>
                </pic:pic>
              </a:graphicData>
            </a:graphic>
          </wp:inline>
        </w:drawing>
      </w:r>
    </w:p>
    <w:p w14:paraId="38D6A24F" w14:textId="77777777" w:rsidR="002035C2" w:rsidRPr="002035C2" w:rsidRDefault="002035C2" w:rsidP="002D7091">
      <w:pPr>
        <w:pStyle w:val="PargrafodaLista"/>
        <w:spacing w:line="240" w:lineRule="auto"/>
        <w:ind w:left="2824"/>
        <w:rPr>
          <w:sz w:val="18"/>
        </w:rPr>
      </w:pPr>
      <w:r w:rsidRPr="002035C2">
        <w:rPr>
          <w:sz w:val="18"/>
        </w:rPr>
        <w:t>Fonte: Produção do próprio autor.</w:t>
      </w:r>
    </w:p>
    <w:p w14:paraId="24F7D074" w14:textId="77777777" w:rsidR="002035C2" w:rsidRDefault="002035C2" w:rsidP="002035C2">
      <w:pPr>
        <w:pStyle w:val="Corpodetexto"/>
      </w:pPr>
    </w:p>
    <w:p w14:paraId="6F5635F9" w14:textId="6FE8E854" w:rsidR="002035C2" w:rsidRDefault="002035C2" w:rsidP="002035C2">
      <w:pPr>
        <w:pStyle w:val="Corpodetexto"/>
      </w:pPr>
      <w:r>
        <w:t xml:space="preserve">Depois do paço ‘e’, ele volta para página para registrar o próximo empréstimo, tornando o procedimento de vinculação serial e diminui o tempo para fazer uma nova vinculação. </w:t>
      </w:r>
    </w:p>
    <w:p w14:paraId="59617DBA" w14:textId="77777777" w:rsidR="002035C2" w:rsidRDefault="002035C2" w:rsidP="002035C2">
      <w:pPr>
        <w:pStyle w:val="Corpodetexto"/>
      </w:pPr>
    </w:p>
    <w:p w14:paraId="1F7C93F7" w14:textId="3C083C93" w:rsidR="00C60D2D" w:rsidRDefault="002035C2" w:rsidP="002035C2">
      <w:pPr>
        <w:pStyle w:val="Corpodetexto"/>
      </w:pPr>
      <w:r>
        <w:t xml:space="preserve">Caso o aluno não tenha carteira de estudante ou se ficar difícil para ler pelo código de barras, pode pesquisar se o nome do estudante está no banco de dados através da caixa de texto como mostrado na </w:t>
      </w:r>
      <w:r w:rsidR="00BC0D12">
        <w:t>Figura</w:t>
      </w:r>
      <w:r>
        <w:t xml:space="preserve"> 37.</w:t>
      </w:r>
    </w:p>
    <w:p w14:paraId="4BF96CD4" w14:textId="77777777" w:rsidR="002D7091" w:rsidRDefault="002D7091" w:rsidP="002035C2">
      <w:pPr>
        <w:pStyle w:val="Corpodetexto"/>
      </w:pPr>
    </w:p>
    <w:p w14:paraId="007CAF6E" w14:textId="37C249A5" w:rsidR="002D7091" w:rsidRPr="00772AFB" w:rsidRDefault="002D7091" w:rsidP="002D7091">
      <w:pPr>
        <w:pStyle w:val="Legenda"/>
        <w:ind w:left="1412"/>
      </w:pPr>
      <w:bookmarkStart w:id="99" w:name="_Toc26739654"/>
      <w:r w:rsidRPr="00772AFB">
        <w:t xml:space="preserve">Figura </w:t>
      </w:r>
      <w:r w:rsidR="004C49B2">
        <w:fldChar w:fldCharType="begin"/>
      </w:r>
      <w:r w:rsidR="004C49B2">
        <w:instrText xml:space="preserve"> SEQ Figura \* ARABIC </w:instrText>
      </w:r>
      <w:r w:rsidR="004C49B2">
        <w:fldChar w:fldCharType="separate"/>
      </w:r>
      <w:r w:rsidR="00076038">
        <w:rPr>
          <w:noProof/>
        </w:rPr>
        <w:t>37</w:t>
      </w:r>
      <w:r w:rsidR="004C49B2">
        <w:rPr>
          <w:noProof/>
        </w:rPr>
        <w:fldChar w:fldCharType="end"/>
      </w:r>
      <w:r>
        <w:t xml:space="preserve"> – </w:t>
      </w:r>
      <w:r w:rsidRPr="002D7091">
        <w:t>Pesquisando o nome do aluno no banco de dados para fazer o empréstimo</w:t>
      </w:r>
      <w:bookmarkEnd w:id="99"/>
    </w:p>
    <w:p w14:paraId="4A62B8B2" w14:textId="791881FF" w:rsidR="002D7091" w:rsidRPr="00772AFB" w:rsidRDefault="002D7091" w:rsidP="002D7091">
      <w:pPr>
        <w:spacing w:line="240" w:lineRule="auto"/>
        <w:ind w:left="2824"/>
      </w:pPr>
      <w:r>
        <w:rPr>
          <w:noProof/>
          <w:color w:val="000000"/>
          <w:bdr w:val="none" w:sz="0" w:space="0" w:color="auto" w:frame="1"/>
        </w:rPr>
        <w:lastRenderedPageBreak/>
        <w:drawing>
          <wp:inline distT="0" distB="0" distL="0" distR="0" wp14:anchorId="47A77F0B" wp14:editId="15038689">
            <wp:extent cx="1690370" cy="3019425"/>
            <wp:effectExtent l="0" t="0" r="508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90370" cy="3019425"/>
                    </a:xfrm>
                    <a:prstGeom prst="rect">
                      <a:avLst/>
                    </a:prstGeom>
                    <a:noFill/>
                    <a:ln>
                      <a:noFill/>
                    </a:ln>
                  </pic:spPr>
                </pic:pic>
              </a:graphicData>
            </a:graphic>
          </wp:inline>
        </w:drawing>
      </w:r>
    </w:p>
    <w:p w14:paraId="4854652C" w14:textId="77777777" w:rsidR="002D7091" w:rsidRPr="00FE0F3F" w:rsidRDefault="002D7091" w:rsidP="002D7091">
      <w:pPr>
        <w:spacing w:line="240" w:lineRule="auto"/>
        <w:ind w:left="2824"/>
        <w:rPr>
          <w:sz w:val="18"/>
        </w:rPr>
      </w:pPr>
      <w:r w:rsidRPr="00FE0F3F">
        <w:rPr>
          <w:sz w:val="18"/>
        </w:rPr>
        <w:t>Fonte: Produção do próprio autor.</w:t>
      </w:r>
    </w:p>
    <w:p w14:paraId="54326291" w14:textId="77777777" w:rsidR="00C8256F" w:rsidRDefault="00C8256F" w:rsidP="002035C2">
      <w:pPr>
        <w:pStyle w:val="Corpodetexto"/>
      </w:pPr>
    </w:p>
    <w:p w14:paraId="40A5606C" w14:textId="1D5E470B" w:rsidR="002D7091" w:rsidRDefault="002D7091" w:rsidP="002D7091">
      <w:r>
        <w:t xml:space="preserve">Agora na parte de devolução, temos que ir na página inicial logado em </w:t>
      </w:r>
      <w:proofErr w:type="spellStart"/>
      <w:r>
        <w:t>em</w:t>
      </w:r>
      <w:proofErr w:type="spellEnd"/>
      <w:r>
        <w:t xml:space="preserve"> uma conta administrativa e ir na lista de equipamentos e kits emprestados no momento como mostrado na </w:t>
      </w:r>
      <w:r w:rsidR="00BC0D12">
        <w:t>Figura</w:t>
      </w:r>
      <w:r>
        <w:t xml:space="preserve"> 15. Você deve apertar em ‘</w:t>
      </w:r>
      <w:proofErr w:type="spellStart"/>
      <w:r w:rsidRPr="002D7091">
        <w:rPr>
          <w:i/>
          <w:iCs/>
        </w:rPr>
        <w:t>Devolution</w:t>
      </w:r>
      <w:proofErr w:type="spellEnd"/>
      <w:r>
        <w:t xml:space="preserve">’ no empréstimo referente ao equipamento que está sendo entregue pelo aluno, onde vai inserir em </w:t>
      </w:r>
      <w:r w:rsidRPr="002D7091">
        <w:rPr>
          <w:i/>
          <w:iCs/>
        </w:rPr>
        <w:t xml:space="preserve">Real </w:t>
      </w:r>
      <w:proofErr w:type="spellStart"/>
      <w:r w:rsidRPr="002D7091">
        <w:rPr>
          <w:i/>
          <w:iCs/>
        </w:rPr>
        <w:t>Devolution</w:t>
      </w:r>
      <w:proofErr w:type="spellEnd"/>
      <w:r>
        <w:t xml:space="preserve"> a data e a hora que foi entregue o equipamento.</w:t>
      </w:r>
    </w:p>
    <w:p w14:paraId="38C5A46E" w14:textId="77777777" w:rsidR="002D7091" w:rsidRDefault="002D7091" w:rsidP="002D7091"/>
    <w:p w14:paraId="776BE2F8" w14:textId="11B3C628" w:rsidR="002D7091" w:rsidRDefault="002D7091" w:rsidP="002D7091">
      <w:r>
        <w:t xml:space="preserve">Atualmente gasta-se em média 7 segundos para fazer um empréstimo de um Kit no laboratório. Fazendo teste usado código de barras do tipo </w:t>
      </w:r>
      <w:proofErr w:type="spellStart"/>
      <w:r w:rsidRPr="002D7091">
        <w:rPr>
          <w:i/>
          <w:iCs/>
        </w:rPr>
        <w:t>Code</w:t>
      </w:r>
      <w:proofErr w:type="spellEnd"/>
      <w:r w:rsidRPr="002D7091">
        <w:rPr>
          <w:i/>
          <w:iCs/>
        </w:rPr>
        <w:t xml:space="preserve"> 39</w:t>
      </w:r>
      <w:r>
        <w:t xml:space="preserve"> para identificar os kits e utilizando a carteirinha do estudante, foi visto que é gasto em média 31 segundos. </w:t>
      </w:r>
    </w:p>
    <w:p w14:paraId="00EF35FD" w14:textId="77777777" w:rsidR="002D7091" w:rsidRDefault="002D7091" w:rsidP="002D7091"/>
    <w:p w14:paraId="73F6E1FB" w14:textId="5D975564" w:rsidR="002D7091" w:rsidRDefault="002D7091" w:rsidP="002D7091">
      <w:r>
        <w:t xml:space="preserve">Já a devolução é gasta 5 segundos em média atualmente. Com o sistema </w:t>
      </w:r>
      <w:r w:rsidRPr="00BC0D12">
        <w:rPr>
          <w:i/>
          <w:iCs/>
        </w:rPr>
        <w:t>web</w:t>
      </w:r>
      <w:r>
        <w:t xml:space="preserve"> gasta em média 7 segundos.</w:t>
      </w:r>
    </w:p>
    <w:p w14:paraId="6148476E" w14:textId="77777777" w:rsidR="002D7091" w:rsidRDefault="002D7091" w:rsidP="002D7091"/>
    <w:p w14:paraId="2BB129ED" w14:textId="2CE925E6" w:rsidR="00B043C6" w:rsidRPr="00B043C6" w:rsidRDefault="002D7091" w:rsidP="002D7091">
      <w:r>
        <w:t>Como pode observar o sistema não deixou o processo mais rápido. Deve fazer alguns ajustes no programa para se tornar intuitivo e precise de menos processos para que faça um empréstimo ou uma devolução.</w:t>
      </w:r>
    </w:p>
    <w:p w14:paraId="46A222F1" w14:textId="008387F7" w:rsidR="002E2466" w:rsidRDefault="002E2466" w:rsidP="002E2466">
      <w:pPr>
        <w:pStyle w:val="Ttulo3"/>
      </w:pPr>
      <w:bookmarkStart w:id="100" w:name="_Toc26739862"/>
      <w:r>
        <w:lastRenderedPageBreak/>
        <w:t>Simulação do Módulo RTLS</w:t>
      </w:r>
      <w:bookmarkEnd w:id="100"/>
    </w:p>
    <w:p w14:paraId="5103D16B" w14:textId="37A7D1D5" w:rsidR="00A00042" w:rsidRDefault="00A00042" w:rsidP="00A00042">
      <w:r w:rsidRPr="00A00042">
        <w:t xml:space="preserve">Será abordado neste item a simulação do módulo RTLS que permite inserir no banco de dados a localização do equipamento em tempos e tempos. Foi utilizado o programa </w:t>
      </w:r>
      <w:proofErr w:type="spellStart"/>
      <w:r w:rsidRPr="00A00042">
        <w:t>Proteus</w:t>
      </w:r>
      <w:proofErr w:type="spellEnd"/>
      <w:r w:rsidRPr="00A00042">
        <w:t xml:space="preserve"> para montar os circuitos que são mostrados nas </w:t>
      </w:r>
      <w:r w:rsidR="00BC0D12">
        <w:t>Figura</w:t>
      </w:r>
      <w:r w:rsidRPr="00A00042">
        <w:t>s 3</w:t>
      </w:r>
      <w:r>
        <w:t>8</w:t>
      </w:r>
      <w:r w:rsidRPr="00A00042">
        <w:t xml:space="preserve"> e 3</w:t>
      </w:r>
      <w:r>
        <w:t>9</w:t>
      </w:r>
      <w:r w:rsidRPr="00A00042">
        <w:t>.</w:t>
      </w:r>
    </w:p>
    <w:p w14:paraId="41946E30" w14:textId="7653F9B5" w:rsidR="00A00042" w:rsidRDefault="00A00042" w:rsidP="00A00042"/>
    <w:p w14:paraId="4C9E5C49" w14:textId="58A9A33D" w:rsidR="00A00042" w:rsidRPr="00772AFB" w:rsidRDefault="00A00042" w:rsidP="00A00042">
      <w:pPr>
        <w:pStyle w:val="Legenda"/>
        <w:ind w:left="1412"/>
      </w:pPr>
      <w:bookmarkStart w:id="101" w:name="_Toc26739655"/>
      <w:r w:rsidRPr="00772AFB">
        <w:t xml:space="preserve">Figura </w:t>
      </w:r>
      <w:r w:rsidR="004C49B2">
        <w:fldChar w:fldCharType="begin"/>
      </w:r>
      <w:r w:rsidR="004C49B2">
        <w:instrText xml:space="preserve"> SEQ Figura \* ARABIC </w:instrText>
      </w:r>
      <w:r w:rsidR="004C49B2">
        <w:fldChar w:fldCharType="separate"/>
      </w:r>
      <w:r w:rsidR="00076038">
        <w:rPr>
          <w:noProof/>
        </w:rPr>
        <w:t>38</w:t>
      </w:r>
      <w:r w:rsidR="004C49B2">
        <w:rPr>
          <w:noProof/>
        </w:rPr>
        <w:fldChar w:fldCharType="end"/>
      </w:r>
      <w:r>
        <w:t xml:space="preserve"> – </w:t>
      </w:r>
      <w:r w:rsidRPr="00A00042">
        <w:t>Circuito que estará situado nos equipamentos com o módulo GPS</w:t>
      </w:r>
      <w:bookmarkEnd w:id="101"/>
    </w:p>
    <w:p w14:paraId="72473262" w14:textId="16F5DE6E" w:rsidR="00A00042" w:rsidRPr="00772AFB" w:rsidRDefault="00A00042" w:rsidP="00A00042">
      <w:pPr>
        <w:spacing w:line="240" w:lineRule="auto"/>
        <w:ind w:left="1412"/>
      </w:pPr>
      <w:r>
        <w:rPr>
          <w:noProof/>
          <w:color w:val="000000"/>
          <w:bdr w:val="none" w:sz="0" w:space="0" w:color="auto" w:frame="1"/>
        </w:rPr>
        <w:drawing>
          <wp:inline distT="0" distB="0" distL="0" distR="0" wp14:anchorId="57101478" wp14:editId="7489C505">
            <wp:extent cx="4165831" cy="2290002"/>
            <wp:effectExtent l="0" t="0" r="635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l="11630" t="19006" r="54780" b="15431"/>
                    <a:stretch/>
                  </pic:blipFill>
                  <pic:spPr bwMode="auto">
                    <a:xfrm>
                      <a:off x="0" y="0"/>
                      <a:ext cx="4203399" cy="2310654"/>
                    </a:xfrm>
                    <a:prstGeom prst="rect">
                      <a:avLst/>
                    </a:prstGeom>
                    <a:noFill/>
                    <a:ln>
                      <a:noFill/>
                    </a:ln>
                    <a:extLst>
                      <a:ext uri="{53640926-AAD7-44D8-BBD7-CCE9431645EC}">
                        <a14:shadowObscured xmlns:a14="http://schemas.microsoft.com/office/drawing/2010/main"/>
                      </a:ext>
                    </a:extLst>
                  </pic:spPr>
                </pic:pic>
              </a:graphicData>
            </a:graphic>
          </wp:inline>
        </w:drawing>
      </w:r>
    </w:p>
    <w:p w14:paraId="0E9F7F88" w14:textId="645836CB" w:rsidR="00A00042" w:rsidRDefault="00A00042" w:rsidP="00A00042">
      <w:pPr>
        <w:ind w:left="1412"/>
        <w:rPr>
          <w:sz w:val="18"/>
        </w:rPr>
      </w:pPr>
      <w:r w:rsidRPr="00FE0F3F">
        <w:rPr>
          <w:sz w:val="18"/>
        </w:rPr>
        <w:t>Fonte: Produção do próprio autor.</w:t>
      </w:r>
    </w:p>
    <w:p w14:paraId="58D8FFF6" w14:textId="77777777" w:rsidR="00A00042" w:rsidRDefault="00A00042" w:rsidP="00A00042">
      <w:pPr>
        <w:pStyle w:val="Legenda"/>
        <w:ind w:left="270"/>
      </w:pPr>
    </w:p>
    <w:p w14:paraId="3A911CFB" w14:textId="45400E96" w:rsidR="00A00042" w:rsidRPr="00772AFB" w:rsidRDefault="00A00042" w:rsidP="00A00042">
      <w:pPr>
        <w:pStyle w:val="Legenda"/>
        <w:ind w:left="2824"/>
      </w:pPr>
      <w:bookmarkStart w:id="102" w:name="_Toc26739656"/>
      <w:r w:rsidRPr="00772AFB">
        <w:t xml:space="preserve">Figura </w:t>
      </w:r>
      <w:r w:rsidR="004C49B2">
        <w:fldChar w:fldCharType="begin"/>
      </w:r>
      <w:r w:rsidR="004C49B2">
        <w:instrText xml:space="preserve"> SEQ Figura \* ARABIC </w:instrText>
      </w:r>
      <w:r w:rsidR="004C49B2">
        <w:fldChar w:fldCharType="separate"/>
      </w:r>
      <w:r w:rsidR="00076038">
        <w:rPr>
          <w:noProof/>
        </w:rPr>
        <w:t>39</w:t>
      </w:r>
      <w:r w:rsidR="004C49B2">
        <w:rPr>
          <w:noProof/>
        </w:rPr>
        <w:fldChar w:fldCharType="end"/>
      </w:r>
      <w:r>
        <w:t xml:space="preserve"> – </w:t>
      </w:r>
      <w:r w:rsidRPr="00A00042">
        <w:t>Circuito que ficará ligado a um computador recebendo os dados de localização e mandando para o banco de dados</w:t>
      </w:r>
      <w:bookmarkEnd w:id="102"/>
    </w:p>
    <w:p w14:paraId="6C118C2B" w14:textId="6784D016" w:rsidR="00A00042" w:rsidRPr="00772AFB" w:rsidRDefault="00A00042" w:rsidP="00A00042">
      <w:pPr>
        <w:spacing w:line="240" w:lineRule="auto"/>
        <w:ind w:left="2824"/>
      </w:pPr>
      <w:r>
        <w:rPr>
          <w:noProof/>
          <w:color w:val="000000"/>
          <w:bdr w:val="none" w:sz="0" w:space="0" w:color="auto" w:frame="1"/>
        </w:rPr>
        <w:drawing>
          <wp:inline distT="0" distB="0" distL="0" distR="0" wp14:anchorId="0FC5D90B" wp14:editId="5BBC7296">
            <wp:extent cx="2009553" cy="2534954"/>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0">
                      <a:extLst>
                        <a:ext uri="{28A0092B-C50C-407E-A947-70E740481C1C}">
                          <a14:useLocalDpi xmlns:a14="http://schemas.microsoft.com/office/drawing/2010/main" val="0"/>
                        </a:ext>
                      </a:extLst>
                    </a:blip>
                    <a:srcRect l="20672" t="31469" r="66592" b="11484"/>
                    <a:stretch/>
                  </pic:blipFill>
                  <pic:spPr bwMode="auto">
                    <a:xfrm>
                      <a:off x="0" y="0"/>
                      <a:ext cx="2022341" cy="2551085"/>
                    </a:xfrm>
                    <a:prstGeom prst="rect">
                      <a:avLst/>
                    </a:prstGeom>
                    <a:noFill/>
                    <a:ln>
                      <a:noFill/>
                    </a:ln>
                    <a:extLst>
                      <a:ext uri="{53640926-AAD7-44D8-BBD7-CCE9431645EC}">
                        <a14:shadowObscured xmlns:a14="http://schemas.microsoft.com/office/drawing/2010/main"/>
                      </a:ext>
                    </a:extLst>
                  </pic:spPr>
                </pic:pic>
              </a:graphicData>
            </a:graphic>
          </wp:inline>
        </w:drawing>
      </w:r>
    </w:p>
    <w:p w14:paraId="273AEBD4" w14:textId="783B364B" w:rsidR="00A00042" w:rsidRDefault="00A00042" w:rsidP="00A00042">
      <w:pPr>
        <w:ind w:left="2824"/>
      </w:pPr>
      <w:r w:rsidRPr="00FE0F3F">
        <w:rPr>
          <w:sz w:val="18"/>
        </w:rPr>
        <w:t>Fonte: Produção do próprio autor.</w:t>
      </w:r>
    </w:p>
    <w:p w14:paraId="52CAA340" w14:textId="34D6FB7C" w:rsidR="00A00042" w:rsidRDefault="00A00042" w:rsidP="00A00042"/>
    <w:p w14:paraId="6ABAC17B" w14:textId="22A1CE51" w:rsidR="00A00042" w:rsidRDefault="00A00042" w:rsidP="00A00042">
      <w:r>
        <w:t xml:space="preserve">Na </w:t>
      </w:r>
      <w:r w:rsidR="00BC0D12">
        <w:t>Figura</w:t>
      </w:r>
      <w:r>
        <w:t xml:space="preserve"> 38 pode perceber que não foi utilizado Arduino. Ao invés disso, utilizou-se o Atmega328p, que é o mesmo controlador utilizado no Arduino Uno. Foi feito essa modificação para diminuir o gasto de energia e a sua dimensão. </w:t>
      </w:r>
    </w:p>
    <w:p w14:paraId="199D6E11" w14:textId="77777777" w:rsidR="00A00042" w:rsidRDefault="00A00042" w:rsidP="00A00042"/>
    <w:p w14:paraId="4794489C" w14:textId="52587400" w:rsidR="00A00042" w:rsidRDefault="00A00042" w:rsidP="00A00042">
      <w:r>
        <w:lastRenderedPageBreak/>
        <w:t xml:space="preserve">O temporizador com o 555 que vai permitir alimentar o microcontrolador em tempos e tempos para diminuir os gastos de energia. Além disso, colocar somente o microcontrolador invés de toda placa do Arduino Uno diminuiu o tamanho. No Atmega328p foi colocado o mesmo código que iria ser utilizado no Arduino Uno, o que permitiu-se utilizar </w:t>
      </w:r>
      <w:r w:rsidR="0091600C">
        <w:t>os códigos feitos</w:t>
      </w:r>
      <w:r>
        <w:t xml:space="preserve"> na Arduino IDE e as suas bibliotecas.</w:t>
      </w:r>
    </w:p>
    <w:p w14:paraId="1EB2589F" w14:textId="77777777" w:rsidR="00A00042" w:rsidRDefault="00A00042" w:rsidP="00A00042"/>
    <w:p w14:paraId="3AFE9E55" w14:textId="05C8F56B" w:rsidR="00A00042" w:rsidRDefault="00A00042" w:rsidP="00A00042">
      <w:r>
        <w:t xml:space="preserve">Como pode observar na </w:t>
      </w:r>
      <w:r w:rsidR="0091600C">
        <w:t>F</w:t>
      </w:r>
      <w:r>
        <w:t>igura 3</w:t>
      </w:r>
      <w:r w:rsidR="0091600C">
        <w:t>8</w:t>
      </w:r>
      <w:r>
        <w:t xml:space="preserve">, o Atmega328p é conectado ao módulo GPS para receber dados de satélites. O módulo GPS usado neste projeto é o NEO-6M que permite medir a posição (latitude, longitude e altitude), hora, data e velocidade. </w:t>
      </w:r>
    </w:p>
    <w:p w14:paraId="550D0329" w14:textId="77777777" w:rsidR="00A00042" w:rsidRDefault="00A00042" w:rsidP="00A00042"/>
    <w:p w14:paraId="367A8217" w14:textId="68C6DDAD" w:rsidR="00A00042" w:rsidRDefault="00A00042" w:rsidP="00A00042">
      <w:r>
        <w:t xml:space="preserve">O módulo GPS NEO-6M utilizado é semelhante ao mostrado na </w:t>
      </w:r>
      <w:r w:rsidR="0091600C">
        <w:t>F</w:t>
      </w:r>
      <w:r>
        <w:t xml:space="preserve">igura </w:t>
      </w:r>
      <w:r w:rsidR="0091600C">
        <w:t>40</w:t>
      </w:r>
      <w:r>
        <w:t>.</w:t>
      </w:r>
    </w:p>
    <w:p w14:paraId="58E3E9D6" w14:textId="3A8E8917" w:rsidR="0091600C" w:rsidRDefault="0091600C" w:rsidP="00A00042"/>
    <w:p w14:paraId="09302A72" w14:textId="205ABF7A" w:rsidR="0091600C" w:rsidRDefault="0091600C" w:rsidP="0091600C">
      <w:pPr>
        <w:pStyle w:val="Legenda"/>
        <w:ind w:left="2118"/>
      </w:pPr>
      <w:bookmarkStart w:id="103" w:name="_Toc26739657"/>
      <w:r w:rsidRPr="00772AFB">
        <w:t xml:space="preserve">Figura </w:t>
      </w:r>
      <w:r w:rsidR="004C49B2">
        <w:fldChar w:fldCharType="begin"/>
      </w:r>
      <w:r w:rsidR="004C49B2">
        <w:instrText xml:space="preserve"> SEQ Figura \* ARABIC </w:instrText>
      </w:r>
      <w:r w:rsidR="004C49B2">
        <w:fldChar w:fldCharType="separate"/>
      </w:r>
      <w:r w:rsidR="00076038">
        <w:rPr>
          <w:noProof/>
        </w:rPr>
        <w:t>40</w:t>
      </w:r>
      <w:r w:rsidR="004C49B2">
        <w:rPr>
          <w:noProof/>
        </w:rPr>
        <w:fldChar w:fldCharType="end"/>
      </w:r>
      <w:r>
        <w:t xml:space="preserve"> – </w:t>
      </w:r>
      <w:r w:rsidRPr="0091600C">
        <w:t>Sensor GPS utilizado</w:t>
      </w:r>
      <w:bookmarkEnd w:id="103"/>
    </w:p>
    <w:p w14:paraId="17D9184E" w14:textId="280E744C" w:rsidR="0091600C" w:rsidRPr="00772AFB" w:rsidRDefault="0091600C" w:rsidP="0091600C">
      <w:pPr>
        <w:ind w:left="2118"/>
        <w:jc w:val="left"/>
      </w:pPr>
      <w:r>
        <w:rPr>
          <w:noProof/>
          <w:color w:val="000000"/>
          <w:bdr w:val="none" w:sz="0" w:space="0" w:color="auto" w:frame="1"/>
        </w:rPr>
        <w:drawing>
          <wp:inline distT="0" distB="0" distL="0" distR="0" wp14:anchorId="077978F2" wp14:editId="35F90D01">
            <wp:extent cx="2158365" cy="151003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58365" cy="1510030"/>
                    </a:xfrm>
                    <a:prstGeom prst="rect">
                      <a:avLst/>
                    </a:prstGeom>
                    <a:noFill/>
                    <a:ln>
                      <a:noFill/>
                    </a:ln>
                  </pic:spPr>
                </pic:pic>
              </a:graphicData>
            </a:graphic>
          </wp:inline>
        </w:drawing>
      </w:r>
    </w:p>
    <w:p w14:paraId="7E862759" w14:textId="1D42D2E0" w:rsidR="0091600C" w:rsidRPr="00FE0F3F" w:rsidRDefault="0091600C" w:rsidP="0091600C">
      <w:pPr>
        <w:spacing w:line="240" w:lineRule="auto"/>
        <w:ind w:left="2132"/>
        <w:rPr>
          <w:sz w:val="18"/>
        </w:rPr>
      </w:pPr>
      <w:r w:rsidRPr="00FE0F3F">
        <w:rPr>
          <w:sz w:val="18"/>
        </w:rPr>
        <w:t xml:space="preserve">Fonte: </w:t>
      </w:r>
      <w:proofErr w:type="spellStart"/>
      <w:r>
        <w:rPr>
          <w:sz w:val="18"/>
          <w:szCs w:val="18"/>
        </w:rPr>
        <w:t>Simple</w:t>
      </w:r>
      <w:proofErr w:type="spellEnd"/>
      <w:r>
        <w:rPr>
          <w:sz w:val="18"/>
          <w:szCs w:val="18"/>
        </w:rPr>
        <w:t xml:space="preserve"> </w:t>
      </w:r>
      <w:proofErr w:type="spellStart"/>
      <w:r>
        <w:rPr>
          <w:sz w:val="18"/>
          <w:szCs w:val="18"/>
        </w:rPr>
        <w:t>Projects</w:t>
      </w:r>
      <w:proofErr w:type="spellEnd"/>
      <w:r w:rsidRPr="00FE0F3F">
        <w:rPr>
          <w:sz w:val="18"/>
          <w:szCs w:val="18"/>
        </w:rPr>
        <w:t xml:space="preserve"> (20</w:t>
      </w:r>
      <w:r w:rsidR="005B71DF">
        <w:rPr>
          <w:sz w:val="18"/>
          <w:szCs w:val="18"/>
        </w:rPr>
        <w:t>16</w:t>
      </w:r>
      <w:r w:rsidRPr="00FE0F3F">
        <w:rPr>
          <w:sz w:val="18"/>
          <w:szCs w:val="18"/>
        </w:rPr>
        <w:t>).</w:t>
      </w:r>
    </w:p>
    <w:p w14:paraId="1300202C" w14:textId="06DF03E4" w:rsidR="0091600C" w:rsidRDefault="0091600C" w:rsidP="0091600C"/>
    <w:p w14:paraId="7EE922BB" w14:textId="77777777" w:rsidR="0091600C" w:rsidRDefault="0091600C" w:rsidP="0091600C">
      <w:r>
        <w:t>Geralmente o módulo GPS possui 4 pinos: VCC, RX, TX e GND. Ele usa comunicação serial (protocolo UART) para se comunicar com o microcontrolador onde os pinos RX / TX são para receber / transmitir dados de / para o microcontrolador (SIMPLE PROJECTS, 2016).</w:t>
      </w:r>
    </w:p>
    <w:p w14:paraId="50E668FA" w14:textId="77777777" w:rsidR="0091600C" w:rsidRDefault="0091600C" w:rsidP="0091600C"/>
    <w:p w14:paraId="32562134" w14:textId="77777777" w:rsidR="0091600C" w:rsidRDefault="0091600C" w:rsidP="0091600C">
      <w:r>
        <w:t>Observe que o pino RX do módulo GPS não está conectado porque não há necessidade de enviar dados do Atmega328p para ele. Neste projeto, o Atmega328p recebe apenas dados do módulo GPS (o módulo GPS recebe dados apenas dos satélites).</w:t>
      </w:r>
    </w:p>
    <w:p w14:paraId="2D448E53" w14:textId="77777777" w:rsidR="0091600C" w:rsidRDefault="0091600C" w:rsidP="0091600C"/>
    <w:p w14:paraId="3A14D61A" w14:textId="2CAA6221" w:rsidR="0091600C" w:rsidRDefault="0091600C" w:rsidP="0091600C">
      <w:r>
        <w:t xml:space="preserve">O código do desenvolvido no Arduino IDE e que foi utilizado no Atmega328p está presente em </w:t>
      </w:r>
      <w:r w:rsidR="00803F33">
        <w:t>apêndice</w:t>
      </w:r>
      <w:r>
        <w:t xml:space="preserve"> A. Os dados do módulo GPS NEO-6M obtidos são: latitude, longitude, altitude, hora, data e número de satélites em uso. Esses dados são enviados para o </w:t>
      </w:r>
      <w:proofErr w:type="spellStart"/>
      <w:r>
        <w:t>XBee</w:t>
      </w:r>
      <w:proofErr w:type="spellEnd"/>
      <w:r>
        <w:t xml:space="preserve"> por meio da porta serial.</w:t>
      </w:r>
    </w:p>
    <w:p w14:paraId="4C667604" w14:textId="77777777" w:rsidR="0091600C" w:rsidRDefault="0091600C" w:rsidP="0091600C"/>
    <w:p w14:paraId="11CA57BD" w14:textId="77777777" w:rsidR="0091600C" w:rsidRDefault="0091600C" w:rsidP="0091600C">
      <w:r>
        <w:lastRenderedPageBreak/>
        <w:t xml:space="preserve">Para simular </w:t>
      </w:r>
      <w:proofErr w:type="spellStart"/>
      <w:r>
        <w:t>XBee</w:t>
      </w:r>
      <w:proofErr w:type="spellEnd"/>
      <w:r>
        <w:t xml:space="preserve"> no </w:t>
      </w:r>
      <w:proofErr w:type="spellStart"/>
      <w:r>
        <w:t>Proteus</w:t>
      </w:r>
      <w:proofErr w:type="spellEnd"/>
      <w:r>
        <w:t xml:space="preserve"> foi necessário utilizar uma biblioteca. Com ele pode interagir com esse módulo </w:t>
      </w:r>
      <w:proofErr w:type="spellStart"/>
      <w:r>
        <w:t>XBee</w:t>
      </w:r>
      <w:proofErr w:type="spellEnd"/>
      <w:r>
        <w:t xml:space="preserve"> com o microcontroladores. Ele fará apenas a comunicação serial. Este módulo </w:t>
      </w:r>
      <w:proofErr w:type="spellStart"/>
      <w:r>
        <w:t>Xbee</w:t>
      </w:r>
      <w:proofErr w:type="spellEnd"/>
      <w:r>
        <w:t xml:space="preserve"> possui dois pinos TX e RX e você pode fazer sua comunicação com ele com bastante facilidade. </w:t>
      </w:r>
    </w:p>
    <w:p w14:paraId="1A94B0CC" w14:textId="77777777" w:rsidR="0091600C" w:rsidRDefault="0091600C" w:rsidP="0091600C"/>
    <w:p w14:paraId="554F525B" w14:textId="0F281DC9" w:rsidR="0091600C" w:rsidRDefault="0091600C" w:rsidP="0091600C">
      <w:r>
        <w:t xml:space="preserve">É preciso alterar as propriedades dos módulos </w:t>
      </w:r>
      <w:proofErr w:type="spellStart"/>
      <w:r>
        <w:t>XBee</w:t>
      </w:r>
      <w:proofErr w:type="spellEnd"/>
      <w:r>
        <w:t xml:space="preserve"> no </w:t>
      </w:r>
      <w:proofErr w:type="spellStart"/>
      <w:r>
        <w:t>Proteus</w:t>
      </w:r>
      <w:proofErr w:type="spellEnd"/>
      <w:r>
        <w:t xml:space="preserve"> para que os dois se comuniquem, pois, cada módulo será ligado a uma porta física do computador. O módulo </w:t>
      </w:r>
      <w:proofErr w:type="spellStart"/>
      <w:r>
        <w:t>XBee</w:t>
      </w:r>
      <w:proofErr w:type="spellEnd"/>
      <w:r>
        <w:t xml:space="preserve"> da Figura 38 está configurada ao COM3 enquanto o da Figura 39 está configurado ao COM4.</w:t>
      </w:r>
    </w:p>
    <w:p w14:paraId="5F175B80" w14:textId="77777777" w:rsidR="0091600C" w:rsidRDefault="0091600C" w:rsidP="0091600C"/>
    <w:p w14:paraId="34A4F561" w14:textId="6ACE4893" w:rsidR="0091600C" w:rsidRDefault="0091600C" w:rsidP="0091600C">
      <w:r>
        <w:t xml:space="preserve">Para realizar a comunicação entre os dois </w:t>
      </w:r>
      <w:proofErr w:type="spellStart"/>
      <w:r>
        <w:t>XBee</w:t>
      </w:r>
      <w:proofErr w:type="spellEnd"/>
      <w:r>
        <w:t xml:space="preserve">, é necessário combinar virtualmente essas duas portas e, para isso, usou-se um </w:t>
      </w:r>
      <w:r w:rsidRPr="00FC4F5A">
        <w:rPr>
          <w:i/>
          <w:iCs/>
        </w:rPr>
        <w:t>software</w:t>
      </w:r>
      <w:r>
        <w:t xml:space="preserve"> chamado </w:t>
      </w:r>
      <w:r w:rsidRPr="0091600C">
        <w:rPr>
          <w:i/>
          <w:iCs/>
        </w:rPr>
        <w:t>Driver de Software Virtual</w:t>
      </w:r>
      <w:r>
        <w:t xml:space="preserve"> da </w:t>
      </w:r>
      <w:proofErr w:type="spellStart"/>
      <w:r w:rsidRPr="0091600C">
        <w:rPr>
          <w:i/>
          <w:iCs/>
        </w:rPr>
        <w:t>Eltima</w:t>
      </w:r>
      <w:proofErr w:type="spellEnd"/>
      <w:r>
        <w:t>. Na Figura 41 pode-se essa combinação virtual feita pelo programa.</w:t>
      </w:r>
    </w:p>
    <w:p w14:paraId="06C325A5" w14:textId="0787D056" w:rsidR="0091600C" w:rsidRDefault="0091600C" w:rsidP="0091600C"/>
    <w:p w14:paraId="1D7FD612" w14:textId="44154887" w:rsidR="0091600C" w:rsidRPr="00772AFB" w:rsidRDefault="0091600C" w:rsidP="0091600C">
      <w:pPr>
        <w:pStyle w:val="Legenda"/>
        <w:ind w:left="1412"/>
      </w:pPr>
      <w:bookmarkStart w:id="104" w:name="_Toc26739658"/>
      <w:r w:rsidRPr="00772AFB">
        <w:t xml:space="preserve">Figura </w:t>
      </w:r>
      <w:r w:rsidR="004C49B2">
        <w:fldChar w:fldCharType="begin"/>
      </w:r>
      <w:r w:rsidR="004C49B2">
        <w:instrText xml:space="preserve"> SEQ Figura \* ARABIC </w:instrText>
      </w:r>
      <w:r w:rsidR="004C49B2">
        <w:fldChar w:fldCharType="separate"/>
      </w:r>
      <w:r w:rsidR="00076038">
        <w:rPr>
          <w:noProof/>
        </w:rPr>
        <w:t>41</w:t>
      </w:r>
      <w:r w:rsidR="004C49B2">
        <w:rPr>
          <w:noProof/>
        </w:rPr>
        <w:fldChar w:fldCharType="end"/>
      </w:r>
      <w:r>
        <w:t xml:space="preserve"> – </w:t>
      </w:r>
      <w:r w:rsidRPr="0091600C">
        <w:t xml:space="preserve">Conectando COM3 e COM4 virtualmente com </w:t>
      </w:r>
      <w:r w:rsidRPr="0091600C">
        <w:rPr>
          <w:i/>
          <w:iCs/>
        </w:rPr>
        <w:t xml:space="preserve">Virtual Serial </w:t>
      </w:r>
      <w:proofErr w:type="spellStart"/>
      <w:r w:rsidRPr="0091600C">
        <w:rPr>
          <w:i/>
          <w:iCs/>
        </w:rPr>
        <w:t>Port</w:t>
      </w:r>
      <w:proofErr w:type="spellEnd"/>
      <w:r w:rsidRPr="0091600C">
        <w:rPr>
          <w:i/>
          <w:iCs/>
        </w:rPr>
        <w:t xml:space="preserve"> Driver</w:t>
      </w:r>
      <w:bookmarkEnd w:id="104"/>
    </w:p>
    <w:p w14:paraId="4C4436D2" w14:textId="3142B908" w:rsidR="0091600C" w:rsidRPr="00772AFB" w:rsidRDefault="0091600C" w:rsidP="0091600C">
      <w:pPr>
        <w:spacing w:line="240" w:lineRule="auto"/>
        <w:ind w:left="1412"/>
      </w:pPr>
      <w:r>
        <w:rPr>
          <w:noProof/>
          <w:color w:val="000000"/>
          <w:bdr w:val="none" w:sz="0" w:space="0" w:color="auto" w:frame="1"/>
        </w:rPr>
        <w:drawing>
          <wp:inline distT="0" distB="0" distL="0" distR="0" wp14:anchorId="007E2106" wp14:editId="571E57CE">
            <wp:extent cx="4061460" cy="278574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61460" cy="2785745"/>
                    </a:xfrm>
                    <a:prstGeom prst="rect">
                      <a:avLst/>
                    </a:prstGeom>
                    <a:noFill/>
                    <a:ln>
                      <a:noFill/>
                    </a:ln>
                  </pic:spPr>
                </pic:pic>
              </a:graphicData>
            </a:graphic>
          </wp:inline>
        </w:drawing>
      </w:r>
    </w:p>
    <w:p w14:paraId="6FF7FEA9" w14:textId="77777777" w:rsidR="0091600C" w:rsidRPr="00FE0F3F" w:rsidRDefault="0091600C" w:rsidP="0091600C">
      <w:pPr>
        <w:spacing w:line="240" w:lineRule="auto"/>
        <w:ind w:left="1426"/>
        <w:rPr>
          <w:sz w:val="18"/>
        </w:rPr>
      </w:pPr>
      <w:r w:rsidRPr="00FE0F3F">
        <w:rPr>
          <w:sz w:val="18"/>
        </w:rPr>
        <w:t>Fonte: Produção do próprio autor.</w:t>
      </w:r>
    </w:p>
    <w:p w14:paraId="005018DC" w14:textId="25699DAF" w:rsidR="0091600C" w:rsidRDefault="0091600C" w:rsidP="0091600C"/>
    <w:p w14:paraId="2D84DCC1" w14:textId="44F9B6C4" w:rsidR="0007193B" w:rsidRDefault="0007193B" w:rsidP="0007193B">
      <w:r>
        <w:t xml:space="preserve">Executando a simulação, o </w:t>
      </w:r>
      <w:proofErr w:type="spellStart"/>
      <w:r>
        <w:t>XBee</w:t>
      </w:r>
      <w:proofErr w:type="spellEnd"/>
      <w:r>
        <w:t xml:space="preserve"> do circuito da Figura 39 começará a receber dados de localização do GPS. Esses dados são enviados por comunicação serial para porta COMPIM, que é uma porta serial do computador. </w:t>
      </w:r>
    </w:p>
    <w:p w14:paraId="5D1591CE" w14:textId="77777777" w:rsidR="0007193B" w:rsidRDefault="0007193B" w:rsidP="0007193B"/>
    <w:p w14:paraId="1F8786CC" w14:textId="77777777" w:rsidR="0007193B" w:rsidRDefault="0007193B" w:rsidP="0007193B">
      <w:r>
        <w:t xml:space="preserve">O COMPIM modela uma porta serial física. Ele armazena em buffer a comunicação serial e a apresenta como sinais digitais para o circuito. Quaisquer dados seriais transmitidos a partir do modelo UART ou da CPU também passarão pela porta serial do computador (ELTIMA, 2017). </w:t>
      </w:r>
    </w:p>
    <w:p w14:paraId="2D4AF65C" w14:textId="77777777" w:rsidR="0007193B" w:rsidRDefault="0007193B" w:rsidP="0007193B"/>
    <w:p w14:paraId="2FD9EE61" w14:textId="77777777" w:rsidR="0007193B" w:rsidRDefault="0007193B" w:rsidP="0007193B">
      <w:r>
        <w:t xml:space="preserve">Nesta simulação utiliza o protocolo UART. Após o </w:t>
      </w:r>
      <w:proofErr w:type="spellStart"/>
      <w:r>
        <w:t>XBee</w:t>
      </w:r>
      <w:proofErr w:type="spellEnd"/>
      <w:r>
        <w:t xml:space="preserve"> receber os dados, ele os envia para o computador. Uma maneira eficaz de fazer isso em circuito real é usar um conversor UART-COM, como o chip MAX232, para conectar o computador ao </w:t>
      </w:r>
      <w:proofErr w:type="spellStart"/>
      <w:r>
        <w:t>XBee</w:t>
      </w:r>
      <w:proofErr w:type="spellEnd"/>
      <w:r>
        <w:t>.</w:t>
      </w:r>
    </w:p>
    <w:p w14:paraId="569AD99A" w14:textId="77777777" w:rsidR="0007193B" w:rsidRDefault="0007193B" w:rsidP="0007193B"/>
    <w:p w14:paraId="0D9AC509" w14:textId="76546F00" w:rsidR="0007193B" w:rsidRDefault="0007193B" w:rsidP="0007193B">
      <w:r>
        <w:t xml:space="preserve">O </w:t>
      </w:r>
      <w:proofErr w:type="spellStart"/>
      <w:r>
        <w:t>Proteus</w:t>
      </w:r>
      <w:proofErr w:type="spellEnd"/>
      <w:r>
        <w:t xml:space="preserve"> não cria portas seriais virtuais com as quais podemos simular a comunicação com portas físicas. Assim, foi </w:t>
      </w:r>
      <w:r w:rsidR="005B71DF">
        <w:t>necessário</w:t>
      </w:r>
      <w:r>
        <w:t xml:space="preserve"> empregar </w:t>
      </w:r>
      <w:r w:rsidRPr="00FC4F5A">
        <w:rPr>
          <w:i/>
          <w:iCs/>
        </w:rPr>
        <w:t>software</w:t>
      </w:r>
      <w:r>
        <w:t xml:space="preserve"> adicional se desejarmos criar portas seriais virtuais no </w:t>
      </w:r>
      <w:proofErr w:type="spellStart"/>
      <w:r>
        <w:t>Proteus</w:t>
      </w:r>
      <w:proofErr w:type="spellEnd"/>
      <w:r>
        <w:t>.</w:t>
      </w:r>
    </w:p>
    <w:p w14:paraId="0585A6D1" w14:textId="77777777" w:rsidR="0007193B" w:rsidRDefault="0007193B" w:rsidP="0007193B"/>
    <w:p w14:paraId="735D4A68" w14:textId="77777777" w:rsidR="0007193B" w:rsidRDefault="0007193B" w:rsidP="0007193B">
      <w:r>
        <w:t xml:space="preserve">A resolução desse problema envolve tirar proveito novamente do poder do </w:t>
      </w:r>
      <w:r w:rsidRPr="00FE5161">
        <w:rPr>
          <w:i/>
          <w:iCs/>
        </w:rPr>
        <w:t xml:space="preserve">Virtual Serial </w:t>
      </w:r>
      <w:proofErr w:type="spellStart"/>
      <w:r w:rsidRPr="00FE5161">
        <w:rPr>
          <w:i/>
          <w:iCs/>
        </w:rPr>
        <w:t>Port</w:t>
      </w:r>
      <w:proofErr w:type="spellEnd"/>
      <w:r w:rsidRPr="00FE5161">
        <w:rPr>
          <w:i/>
          <w:iCs/>
        </w:rPr>
        <w:t xml:space="preserve"> Driver</w:t>
      </w:r>
      <w:r>
        <w:t xml:space="preserve">. </w:t>
      </w:r>
    </w:p>
    <w:p w14:paraId="5CFC779C" w14:textId="77777777" w:rsidR="0007193B" w:rsidRDefault="0007193B" w:rsidP="0007193B"/>
    <w:p w14:paraId="5FD3131F" w14:textId="7DA94E1A" w:rsidR="0007193B" w:rsidRDefault="0007193B" w:rsidP="0007193B">
      <w:r>
        <w:t xml:space="preserve">Foi criado um par de portas nomeadas COM1 e COM2 como mostrado na </w:t>
      </w:r>
      <w:r w:rsidR="00BC0D12">
        <w:t>Figura</w:t>
      </w:r>
      <w:r>
        <w:t xml:space="preserve"> 4</w:t>
      </w:r>
      <w:r w:rsidR="005B71DF">
        <w:t>2.</w:t>
      </w:r>
    </w:p>
    <w:p w14:paraId="471D94BF" w14:textId="54E03548" w:rsidR="00FE5161" w:rsidRDefault="00FE5161" w:rsidP="0007193B"/>
    <w:p w14:paraId="19AF73F0" w14:textId="1E393FBC" w:rsidR="00FE5161" w:rsidRDefault="00FE5161" w:rsidP="00FE5161">
      <w:pPr>
        <w:pStyle w:val="Legenda"/>
        <w:ind w:left="2118"/>
        <w:jc w:val="both"/>
      </w:pPr>
      <w:bookmarkStart w:id="105" w:name="_Toc26739659"/>
      <w:r w:rsidRPr="00772AFB">
        <w:t xml:space="preserve">Figura </w:t>
      </w:r>
      <w:r w:rsidR="004C49B2">
        <w:fldChar w:fldCharType="begin"/>
      </w:r>
      <w:r w:rsidR="004C49B2">
        <w:instrText xml:space="preserve"> SEQ Figura \* ARABIC </w:instrText>
      </w:r>
      <w:r w:rsidR="004C49B2">
        <w:fldChar w:fldCharType="separate"/>
      </w:r>
      <w:r w:rsidR="00076038">
        <w:rPr>
          <w:noProof/>
        </w:rPr>
        <w:t>42</w:t>
      </w:r>
      <w:r w:rsidR="004C49B2">
        <w:rPr>
          <w:noProof/>
        </w:rPr>
        <w:fldChar w:fldCharType="end"/>
      </w:r>
      <w:r>
        <w:t xml:space="preserve"> – </w:t>
      </w:r>
      <w:r w:rsidRPr="00FE5161">
        <w:t xml:space="preserve">Conectando COM1 e COM2 virtualmente com </w:t>
      </w:r>
      <w:r w:rsidRPr="00FE5161">
        <w:rPr>
          <w:i/>
          <w:iCs/>
        </w:rPr>
        <w:t xml:space="preserve">Virtual Serial </w:t>
      </w:r>
      <w:proofErr w:type="spellStart"/>
      <w:r w:rsidRPr="00FE5161">
        <w:rPr>
          <w:i/>
          <w:iCs/>
        </w:rPr>
        <w:t>Port</w:t>
      </w:r>
      <w:proofErr w:type="spellEnd"/>
      <w:r w:rsidRPr="00FE5161">
        <w:rPr>
          <w:i/>
          <w:iCs/>
        </w:rPr>
        <w:t xml:space="preserve"> Driver</w:t>
      </w:r>
      <w:bookmarkEnd w:id="105"/>
    </w:p>
    <w:p w14:paraId="7AFF87B0" w14:textId="41DB4FE7" w:rsidR="00FE5161" w:rsidRPr="00772AFB" w:rsidRDefault="00FE5161" w:rsidP="00FE5161">
      <w:pPr>
        <w:ind w:left="2118"/>
      </w:pPr>
      <w:r>
        <w:rPr>
          <w:noProof/>
          <w:color w:val="000000"/>
          <w:bdr w:val="none" w:sz="0" w:space="0" w:color="auto" w:frame="1"/>
        </w:rPr>
        <w:drawing>
          <wp:inline distT="0" distB="0" distL="0" distR="0" wp14:anchorId="4903431B" wp14:editId="34ECD3D7">
            <wp:extent cx="3668395" cy="2519680"/>
            <wp:effectExtent l="0" t="0" r="825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68395" cy="2519680"/>
                    </a:xfrm>
                    <a:prstGeom prst="rect">
                      <a:avLst/>
                    </a:prstGeom>
                    <a:noFill/>
                    <a:ln>
                      <a:noFill/>
                    </a:ln>
                  </pic:spPr>
                </pic:pic>
              </a:graphicData>
            </a:graphic>
          </wp:inline>
        </w:drawing>
      </w:r>
    </w:p>
    <w:p w14:paraId="3868F974" w14:textId="0AAE6E75" w:rsidR="00FE5161" w:rsidRDefault="00FE5161" w:rsidP="00FE5161">
      <w:pPr>
        <w:ind w:left="2118"/>
        <w:rPr>
          <w:sz w:val="18"/>
        </w:rPr>
      </w:pPr>
      <w:r w:rsidRPr="00FE0F3F">
        <w:rPr>
          <w:sz w:val="18"/>
        </w:rPr>
        <w:t>Fonte: Produção do próprio autor.</w:t>
      </w:r>
    </w:p>
    <w:p w14:paraId="1CB153DE" w14:textId="77777777" w:rsidR="00FE5161" w:rsidRDefault="00FE5161" w:rsidP="00FE5161"/>
    <w:p w14:paraId="5558D4C3" w14:textId="35732077" w:rsidR="00FE5161" w:rsidRDefault="00FE5161" w:rsidP="00FE5161">
      <w:r>
        <w:t xml:space="preserve">Resumindo, conectou-se COMPIM ao COM2 através das configurações do </w:t>
      </w:r>
      <w:proofErr w:type="spellStart"/>
      <w:r>
        <w:t>Proteus</w:t>
      </w:r>
      <w:proofErr w:type="spellEnd"/>
      <w:r>
        <w:t xml:space="preserve"> e o COM2 foi conectado ao COM1 através do </w:t>
      </w:r>
      <w:r w:rsidRPr="00FE5161">
        <w:rPr>
          <w:i/>
          <w:iCs/>
        </w:rPr>
        <w:t xml:space="preserve">Virtual Serial </w:t>
      </w:r>
      <w:proofErr w:type="spellStart"/>
      <w:r w:rsidRPr="00FE5161">
        <w:rPr>
          <w:i/>
          <w:iCs/>
        </w:rPr>
        <w:t>Port</w:t>
      </w:r>
      <w:proofErr w:type="spellEnd"/>
      <w:r w:rsidRPr="00FE5161">
        <w:rPr>
          <w:i/>
          <w:iCs/>
        </w:rPr>
        <w:t xml:space="preserve"> Driver</w:t>
      </w:r>
      <w:r>
        <w:t xml:space="preserve">. </w:t>
      </w:r>
    </w:p>
    <w:p w14:paraId="4BE728E3" w14:textId="77777777" w:rsidR="00FE5161" w:rsidRDefault="00FE5161" w:rsidP="00FE5161"/>
    <w:p w14:paraId="7E186374" w14:textId="49E5826B" w:rsidR="00FE5161" w:rsidRDefault="00FE5161" w:rsidP="00FE5161">
      <w:r>
        <w:t xml:space="preserve">Quando foi simulado o circuito dado pelas </w:t>
      </w:r>
      <w:r w:rsidR="00BC0D12">
        <w:t>Figura</w:t>
      </w:r>
      <w:r>
        <w:t xml:space="preserve">s 38 e 39, também foi executado o script presente no </w:t>
      </w:r>
      <w:r w:rsidR="00803F33">
        <w:t>apêndice</w:t>
      </w:r>
      <w:r>
        <w:t xml:space="preserve"> B. Esse script em </w:t>
      </w:r>
      <w:proofErr w:type="spellStart"/>
      <w:r w:rsidRPr="00FE5161">
        <w:rPr>
          <w:i/>
          <w:iCs/>
        </w:rPr>
        <w:t>PowerShell</w:t>
      </w:r>
      <w:proofErr w:type="spellEnd"/>
      <w:r>
        <w:t xml:space="preserve"> praticamente ler a porta COM1 e envia o que foi lido para o banco de dados através do método </w:t>
      </w:r>
      <w:proofErr w:type="spellStart"/>
      <w:r w:rsidRPr="00FE5161">
        <w:rPr>
          <w:i/>
          <w:iCs/>
        </w:rPr>
        <w:t>Get</w:t>
      </w:r>
      <w:proofErr w:type="spellEnd"/>
      <w:r>
        <w:t xml:space="preserve"> do protocolo HTTP.</w:t>
      </w:r>
    </w:p>
    <w:p w14:paraId="08AC54ED" w14:textId="77777777" w:rsidR="00FE5161" w:rsidRDefault="00FE5161" w:rsidP="00FE5161"/>
    <w:p w14:paraId="60D02504" w14:textId="24397ABD" w:rsidR="00FE5161" w:rsidRDefault="00FE5161" w:rsidP="00FE5161">
      <w:r>
        <w:lastRenderedPageBreak/>
        <w:t xml:space="preserve">Simulando o projeto do </w:t>
      </w:r>
      <w:proofErr w:type="spellStart"/>
      <w:r>
        <w:t>Proteus</w:t>
      </w:r>
      <w:proofErr w:type="spellEnd"/>
      <w:r>
        <w:t xml:space="preserve"> e executando o código no prompt de comando conseguiu-se a no prompt a seguinte resposta mostrada na Figura 43.</w:t>
      </w:r>
    </w:p>
    <w:p w14:paraId="36E32C1B" w14:textId="77777777" w:rsidR="00045FE4" w:rsidRDefault="00045FE4" w:rsidP="00045FE4"/>
    <w:p w14:paraId="441FEB17" w14:textId="610246E7" w:rsidR="00045FE4" w:rsidRPr="00772AFB" w:rsidRDefault="00045FE4" w:rsidP="00045FE4">
      <w:pPr>
        <w:pStyle w:val="Legenda"/>
        <w:ind w:left="1412"/>
      </w:pPr>
      <w:bookmarkStart w:id="106" w:name="_Toc26739660"/>
      <w:r w:rsidRPr="00772AFB">
        <w:t xml:space="preserve">Figura </w:t>
      </w:r>
      <w:r w:rsidR="004C49B2">
        <w:fldChar w:fldCharType="begin"/>
      </w:r>
      <w:r w:rsidR="004C49B2">
        <w:instrText xml:space="preserve"> SEQ Figura \* ARABIC </w:instrText>
      </w:r>
      <w:r w:rsidR="004C49B2">
        <w:fldChar w:fldCharType="separate"/>
      </w:r>
      <w:r w:rsidR="00076038">
        <w:rPr>
          <w:noProof/>
        </w:rPr>
        <w:t>43</w:t>
      </w:r>
      <w:r w:rsidR="004C49B2">
        <w:rPr>
          <w:noProof/>
        </w:rPr>
        <w:fldChar w:fldCharType="end"/>
      </w:r>
      <w:r>
        <w:t xml:space="preserve"> – </w:t>
      </w:r>
      <w:r w:rsidRPr="00045FE4">
        <w:t>Interface do Prompt quando executa o script enquanto a simula o circuito</w:t>
      </w:r>
      <w:bookmarkEnd w:id="106"/>
    </w:p>
    <w:p w14:paraId="178A9EAF" w14:textId="0E43309C" w:rsidR="00045FE4" w:rsidRPr="00772AFB" w:rsidRDefault="00045FE4" w:rsidP="00045FE4">
      <w:pPr>
        <w:spacing w:line="240" w:lineRule="auto"/>
        <w:ind w:left="1412"/>
      </w:pPr>
      <w:r>
        <w:rPr>
          <w:noProof/>
          <w:color w:val="000000"/>
          <w:bdr w:val="none" w:sz="0" w:space="0" w:color="auto" w:frame="1"/>
        </w:rPr>
        <w:drawing>
          <wp:inline distT="0" distB="0" distL="0" distR="0" wp14:anchorId="358F36AF" wp14:editId="0BE3D2B9">
            <wp:extent cx="4465057" cy="2275367"/>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4">
                      <a:extLst>
                        <a:ext uri="{28A0092B-C50C-407E-A947-70E740481C1C}">
                          <a14:useLocalDpi xmlns:a14="http://schemas.microsoft.com/office/drawing/2010/main" val="0"/>
                        </a:ext>
                      </a:extLst>
                    </a:blip>
                    <a:srcRect l="53895" t="11330" r="10242" b="23879"/>
                    <a:stretch/>
                  </pic:blipFill>
                  <pic:spPr bwMode="auto">
                    <a:xfrm>
                      <a:off x="0" y="0"/>
                      <a:ext cx="4490498" cy="2288332"/>
                    </a:xfrm>
                    <a:prstGeom prst="rect">
                      <a:avLst/>
                    </a:prstGeom>
                    <a:noFill/>
                    <a:ln>
                      <a:noFill/>
                    </a:ln>
                    <a:extLst>
                      <a:ext uri="{53640926-AAD7-44D8-BBD7-CCE9431645EC}">
                        <a14:shadowObscured xmlns:a14="http://schemas.microsoft.com/office/drawing/2010/main"/>
                      </a:ext>
                    </a:extLst>
                  </pic:spPr>
                </pic:pic>
              </a:graphicData>
            </a:graphic>
          </wp:inline>
        </w:drawing>
      </w:r>
    </w:p>
    <w:p w14:paraId="3BF6646F" w14:textId="77777777" w:rsidR="00045FE4" w:rsidRPr="00FE0F3F" w:rsidRDefault="00045FE4" w:rsidP="00045FE4">
      <w:pPr>
        <w:spacing w:line="240" w:lineRule="auto"/>
        <w:ind w:left="1412"/>
        <w:rPr>
          <w:sz w:val="18"/>
        </w:rPr>
      </w:pPr>
      <w:r w:rsidRPr="00FE0F3F">
        <w:rPr>
          <w:sz w:val="18"/>
        </w:rPr>
        <w:t>Fonte: Produção do próprio autor.</w:t>
      </w:r>
    </w:p>
    <w:p w14:paraId="7677CD63" w14:textId="77777777" w:rsidR="00045FE4" w:rsidRDefault="00045FE4" w:rsidP="00045FE4"/>
    <w:p w14:paraId="7D7FC00F" w14:textId="186AAA68" w:rsidR="00045FE4" w:rsidRDefault="00045FE4" w:rsidP="00FE5161">
      <w:r w:rsidRPr="00045FE4">
        <w:t xml:space="preserve">Na </w:t>
      </w:r>
      <w:r w:rsidR="00C0079A">
        <w:t>F</w:t>
      </w:r>
      <w:r w:rsidRPr="00045FE4">
        <w:t>igura 4</w:t>
      </w:r>
      <w:r w:rsidR="00C0079A">
        <w:t>4</w:t>
      </w:r>
      <w:r w:rsidRPr="00045FE4">
        <w:t xml:space="preserve"> mostra os dados do Módulo RTLS inseridos no banco de dados. Para acessar essa página, só é preciso acessar o seguinte link: </w:t>
      </w:r>
      <w:hyperlink r:id="rId55" w:history="1">
        <w:r w:rsidR="00C0079A" w:rsidRPr="00C0079A">
          <w:t>https://automatik.000webhostapp.com/AutomaTIK/localizations</w:t>
        </w:r>
      </w:hyperlink>
      <w:r w:rsidRPr="00045FE4">
        <w:t>.</w:t>
      </w:r>
    </w:p>
    <w:p w14:paraId="52F018FA" w14:textId="77777777" w:rsidR="00C0079A" w:rsidRDefault="00C0079A" w:rsidP="00C0079A">
      <w:pPr>
        <w:pStyle w:val="Legenda"/>
        <w:ind w:left="270"/>
      </w:pPr>
    </w:p>
    <w:p w14:paraId="3292CE84" w14:textId="3297D9F4" w:rsidR="00C0079A" w:rsidRDefault="00C0079A" w:rsidP="00C0079A">
      <w:pPr>
        <w:pStyle w:val="Legenda"/>
        <w:ind w:left="706"/>
      </w:pPr>
      <w:bookmarkStart w:id="107" w:name="_Toc26739661"/>
      <w:r w:rsidRPr="00772AFB">
        <w:t xml:space="preserve">Figura </w:t>
      </w:r>
      <w:r w:rsidR="004C49B2">
        <w:fldChar w:fldCharType="begin"/>
      </w:r>
      <w:r w:rsidR="004C49B2">
        <w:instrText xml:space="preserve"> SEQ Figura \* ARABIC </w:instrText>
      </w:r>
      <w:r w:rsidR="004C49B2">
        <w:fldChar w:fldCharType="separate"/>
      </w:r>
      <w:r w:rsidR="00076038">
        <w:rPr>
          <w:noProof/>
        </w:rPr>
        <w:t>44</w:t>
      </w:r>
      <w:r w:rsidR="004C49B2">
        <w:rPr>
          <w:noProof/>
        </w:rPr>
        <w:fldChar w:fldCharType="end"/>
      </w:r>
      <w:r>
        <w:t xml:space="preserve"> – </w:t>
      </w:r>
      <w:r w:rsidRPr="00C0079A">
        <w:t>Dados inseridos no banco</w:t>
      </w:r>
      <w:bookmarkEnd w:id="107"/>
    </w:p>
    <w:p w14:paraId="45096EF3" w14:textId="4952219B" w:rsidR="00C0079A" w:rsidRPr="00772AFB" w:rsidRDefault="00C0079A" w:rsidP="00C0079A">
      <w:pPr>
        <w:ind w:left="706"/>
      </w:pPr>
      <w:r>
        <w:rPr>
          <w:noProof/>
          <w:color w:val="000000"/>
          <w:bdr w:val="none" w:sz="0" w:space="0" w:color="auto" w:frame="1"/>
        </w:rPr>
        <w:drawing>
          <wp:inline distT="0" distB="0" distL="0" distR="0" wp14:anchorId="3CBCCA23" wp14:editId="17FB7227">
            <wp:extent cx="5030726" cy="2454910"/>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6">
                      <a:extLst>
                        <a:ext uri="{28A0092B-C50C-407E-A947-70E740481C1C}">
                          <a14:useLocalDpi xmlns:a14="http://schemas.microsoft.com/office/drawing/2010/main" val="0"/>
                        </a:ext>
                      </a:extLst>
                    </a:blip>
                    <a:srcRect l="50146" t="9804" r="667" b="5203"/>
                    <a:stretch/>
                  </pic:blipFill>
                  <pic:spPr bwMode="auto">
                    <a:xfrm>
                      <a:off x="0" y="0"/>
                      <a:ext cx="5084617" cy="2481208"/>
                    </a:xfrm>
                    <a:prstGeom prst="rect">
                      <a:avLst/>
                    </a:prstGeom>
                    <a:noFill/>
                    <a:ln>
                      <a:noFill/>
                    </a:ln>
                    <a:extLst>
                      <a:ext uri="{53640926-AAD7-44D8-BBD7-CCE9431645EC}">
                        <a14:shadowObscured xmlns:a14="http://schemas.microsoft.com/office/drawing/2010/main"/>
                      </a:ext>
                    </a:extLst>
                  </pic:spPr>
                </pic:pic>
              </a:graphicData>
            </a:graphic>
          </wp:inline>
        </w:drawing>
      </w:r>
    </w:p>
    <w:p w14:paraId="15F247AE" w14:textId="77777777" w:rsidR="00C0079A" w:rsidRPr="00FE0F3F" w:rsidRDefault="00C0079A" w:rsidP="00C0079A">
      <w:pPr>
        <w:spacing w:line="240" w:lineRule="auto"/>
        <w:ind w:left="706"/>
        <w:rPr>
          <w:sz w:val="18"/>
        </w:rPr>
      </w:pPr>
      <w:r w:rsidRPr="00FE0F3F">
        <w:rPr>
          <w:sz w:val="18"/>
        </w:rPr>
        <w:t>Fonte: Produção do próprio autor.</w:t>
      </w:r>
    </w:p>
    <w:p w14:paraId="09730871" w14:textId="4F181B24" w:rsidR="00C0079A" w:rsidRDefault="00C0079A" w:rsidP="00FE5161"/>
    <w:p w14:paraId="6AD6193B" w14:textId="77777777" w:rsidR="00C0079A" w:rsidRPr="00A00042" w:rsidRDefault="00C0079A" w:rsidP="00FE5161"/>
    <w:p w14:paraId="55235A15" w14:textId="2456FEDD" w:rsidR="002E2466" w:rsidRDefault="002E2466" w:rsidP="002E2466">
      <w:pPr>
        <w:pStyle w:val="Ttulo3"/>
      </w:pPr>
      <w:bookmarkStart w:id="108" w:name="_Toc26739863"/>
      <w:r>
        <w:lastRenderedPageBreak/>
        <w:t>Módulo de ‘Autoatendimento’</w:t>
      </w:r>
      <w:bookmarkEnd w:id="108"/>
    </w:p>
    <w:p w14:paraId="59F642F3" w14:textId="77777777" w:rsidR="00C0079A" w:rsidRDefault="00C0079A" w:rsidP="00C0079A">
      <w:r>
        <w:t xml:space="preserve">A ideia desse módulo seria o próprio usuário do sistema fosse pegar seu equipamento sem intermédio de uma outra pessoa. Ele funciona da seguinte forma: o usuário tem que fazer previamente o agendamento de seu empréstimo e quando for buscar o equipamento, precisa acessar o </w:t>
      </w:r>
      <w:proofErr w:type="gramStart"/>
      <w:r>
        <w:t xml:space="preserve">aplicativo </w:t>
      </w:r>
      <w:r w:rsidRPr="00BC0D12">
        <w:rPr>
          <w:i/>
          <w:iCs/>
        </w:rPr>
        <w:t>web</w:t>
      </w:r>
      <w:proofErr w:type="gramEnd"/>
      <w:r>
        <w:t xml:space="preserve"> e selecionar o seu empréstimo, onde abrirá o armário, que nesse caso será representado pelo LED aceso.</w:t>
      </w:r>
    </w:p>
    <w:p w14:paraId="57735B56" w14:textId="77777777" w:rsidR="00C0079A" w:rsidRDefault="00C0079A" w:rsidP="00C0079A"/>
    <w:p w14:paraId="387C1CB5" w14:textId="69ED5594" w:rsidR="00C0079A" w:rsidRPr="00C0079A" w:rsidRDefault="00C0079A" w:rsidP="00C0079A">
      <w:r>
        <w:t xml:space="preserve">A Figura 45 mostra o circuito que foi simulado no </w:t>
      </w:r>
      <w:proofErr w:type="spellStart"/>
      <w:r>
        <w:t>Proteus</w:t>
      </w:r>
      <w:proofErr w:type="spellEnd"/>
      <w:r>
        <w:t xml:space="preserve"> que representa o módulo de ‘autoatendimento’.</w:t>
      </w:r>
    </w:p>
    <w:p w14:paraId="4843ABFF" w14:textId="77777777" w:rsidR="00F13579" w:rsidRDefault="00F13579" w:rsidP="00F13579"/>
    <w:p w14:paraId="3ECCAB9A" w14:textId="2582B553" w:rsidR="00C0079A" w:rsidRPr="00772AFB" w:rsidRDefault="00C0079A" w:rsidP="00C0079A">
      <w:pPr>
        <w:pStyle w:val="Legenda"/>
        <w:ind w:left="2118"/>
      </w:pPr>
      <w:bookmarkStart w:id="109" w:name="_Toc26739662"/>
      <w:r w:rsidRPr="00772AFB">
        <w:t xml:space="preserve">Figura </w:t>
      </w:r>
      <w:r w:rsidR="004C49B2">
        <w:fldChar w:fldCharType="begin"/>
      </w:r>
      <w:r w:rsidR="004C49B2">
        <w:instrText xml:space="preserve"> SEQ Figura \* ARABIC </w:instrText>
      </w:r>
      <w:r w:rsidR="004C49B2">
        <w:fldChar w:fldCharType="separate"/>
      </w:r>
      <w:r w:rsidR="00076038">
        <w:rPr>
          <w:noProof/>
        </w:rPr>
        <w:t>45</w:t>
      </w:r>
      <w:r w:rsidR="004C49B2">
        <w:rPr>
          <w:noProof/>
        </w:rPr>
        <w:fldChar w:fldCharType="end"/>
      </w:r>
      <w:r>
        <w:t xml:space="preserve"> – </w:t>
      </w:r>
      <w:r w:rsidRPr="00C0079A">
        <w:t>Esquemático do circuito eletrônico do autoatendimento</w:t>
      </w:r>
      <w:bookmarkEnd w:id="109"/>
    </w:p>
    <w:p w14:paraId="4CE0012C" w14:textId="744DEA5C" w:rsidR="00C0079A" w:rsidRPr="00772AFB" w:rsidRDefault="00C0079A" w:rsidP="00C0079A">
      <w:pPr>
        <w:spacing w:line="240" w:lineRule="auto"/>
        <w:ind w:left="2118"/>
      </w:pPr>
      <w:r>
        <w:rPr>
          <w:noProof/>
          <w:color w:val="000000"/>
          <w:bdr w:val="none" w:sz="0" w:space="0" w:color="auto" w:frame="1"/>
        </w:rPr>
        <w:drawing>
          <wp:inline distT="0" distB="0" distL="0" distR="0" wp14:anchorId="40211CFD" wp14:editId="765523AF">
            <wp:extent cx="3264196" cy="2567123"/>
            <wp:effectExtent l="0" t="0" r="0" b="508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7">
                      <a:extLst>
                        <a:ext uri="{28A0092B-C50C-407E-A947-70E740481C1C}">
                          <a14:useLocalDpi xmlns:a14="http://schemas.microsoft.com/office/drawing/2010/main" val="0"/>
                        </a:ext>
                      </a:extLst>
                    </a:blip>
                    <a:srcRect l="14590" t="13804" r="59579" b="13866"/>
                    <a:stretch/>
                  </pic:blipFill>
                  <pic:spPr bwMode="auto">
                    <a:xfrm>
                      <a:off x="0" y="0"/>
                      <a:ext cx="3285689" cy="2584026"/>
                    </a:xfrm>
                    <a:prstGeom prst="rect">
                      <a:avLst/>
                    </a:prstGeom>
                    <a:noFill/>
                    <a:ln>
                      <a:noFill/>
                    </a:ln>
                    <a:extLst>
                      <a:ext uri="{53640926-AAD7-44D8-BBD7-CCE9431645EC}">
                        <a14:shadowObscured xmlns:a14="http://schemas.microsoft.com/office/drawing/2010/main"/>
                      </a:ext>
                    </a:extLst>
                  </pic:spPr>
                </pic:pic>
              </a:graphicData>
            </a:graphic>
          </wp:inline>
        </w:drawing>
      </w:r>
    </w:p>
    <w:p w14:paraId="672A43B4" w14:textId="5AA1379A" w:rsidR="00F13579" w:rsidRDefault="00C0079A" w:rsidP="00C0079A">
      <w:pPr>
        <w:ind w:left="2118"/>
        <w:rPr>
          <w:sz w:val="18"/>
        </w:rPr>
      </w:pPr>
      <w:r w:rsidRPr="00FE0F3F">
        <w:rPr>
          <w:sz w:val="18"/>
        </w:rPr>
        <w:t>Fonte: Produção do próprio autor.</w:t>
      </w:r>
    </w:p>
    <w:p w14:paraId="75DEE496" w14:textId="5A6403EA" w:rsidR="00C0079A" w:rsidRDefault="00C0079A" w:rsidP="00C0079A">
      <w:pPr>
        <w:rPr>
          <w:sz w:val="18"/>
        </w:rPr>
      </w:pPr>
    </w:p>
    <w:p w14:paraId="49F707FE" w14:textId="01BE7D78" w:rsidR="00C0079A" w:rsidRDefault="00C0079A" w:rsidP="00C0079A">
      <w:pPr>
        <w:rPr>
          <w:sz w:val="18"/>
        </w:rPr>
      </w:pPr>
    </w:p>
    <w:p w14:paraId="6555E8CC" w14:textId="6B524951" w:rsidR="00C0079A" w:rsidRDefault="00C0079A" w:rsidP="00C0079A">
      <w:r>
        <w:t xml:space="preserve">No circuito da Figura 45 apresenta o microcontrolador Atmega328p que substitui o Arduino Uno. O programa que está controlador foi desenvolvido </w:t>
      </w:r>
      <w:proofErr w:type="spellStart"/>
      <w:r>
        <w:t>na</w:t>
      </w:r>
      <w:proofErr w:type="spellEnd"/>
      <w:r>
        <w:t xml:space="preserve"> IDE do Arduino e está no </w:t>
      </w:r>
      <w:r w:rsidR="00803F33">
        <w:t>apêndice</w:t>
      </w:r>
      <w:r>
        <w:t xml:space="preserve"> D. </w:t>
      </w:r>
    </w:p>
    <w:p w14:paraId="2BD0C8C8" w14:textId="77777777" w:rsidR="00C0079A" w:rsidRDefault="00C0079A" w:rsidP="00C0079A"/>
    <w:p w14:paraId="03B35F00" w14:textId="77777777" w:rsidR="00C0079A" w:rsidRDefault="00C0079A" w:rsidP="00C0079A">
      <w:r>
        <w:t>O controlador recebe do computador por meio comunicação serial da porta COMPIM, que é uma porta serial do computador, que já foi mencionando anteriormente. Dependendo do caractere que o controlador recebe ele vai acender ou apagar o LED, representando assim um armário abrindo ou fechando.</w:t>
      </w:r>
    </w:p>
    <w:p w14:paraId="13503B46" w14:textId="77777777" w:rsidR="00C0079A" w:rsidRDefault="00C0079A" w:rsidP="00C0079A"/>
    <w:p w14:paraId="07FEAFB8" w14:textId="10AF0560" w:rsidR="00C0079A" w:rsidRDefault="00C0079A" w:rsidP="00C0079A">
      <w:r>
        <w:lastRenderedPageBreak/>
        <w:t xml:space="preserve">O que controla os caracteres que são mandados pela porta serial do computador é script que está no </w:t>
      </w:r>
      <w:r w:rsidR="00803F33">
        <w:t xml:space="preserve">apêndice </w:t>
      </w:r>
      <w:r>
        <w:t>C. Ele é script que está em um arquivo ‘.</w:t>
      </w:r>
      <w:proofErr w:type="spellStart"/>
      <w:r>
        <w:t>bat</w:t>
      </w:r>
      <w:proofErr w:type="spellEnd"/>
      <w:r>
        <w:t>’. Quando esse arquivo é executado, ele fica em loop infinito, onde acessa o banco de dados, e dependendo do seu estado, ele envia um caractere diferente na porta serial.</w:t>
      </w:r>
    </w:p>
    <w:p w14:paraId="50A7DDAA" w14:textId="77777777" w:rsidR="00C0079A" w:rsidRDefault="00C0079A" w:rsidP="00C0079A"/>
    <w:p w14:paraId="03E01C1F" w14:textId="0F176A37" w:rsidR="00C0079A" w:rsidRDefault="00C0079A" w:rsidP="00C0079A">
      <w:r>
        <w:t xml:space="preserve">Para testar esse módulo de autoatendimento você precisa acessar a página inicial do </w:t>
      </w:r>
      <w:proofErr w:type="gramStart"/>
      <w:r>
        <w:t xml:space="preserve">aplicativo </w:t>
      </w:r>
      <w:r w:rsidRPr="00BC0D12">
        <w:rPr>
          <w:i/>
          <w:iCs/>
        </w:rPr>
        <w:t>web</w:t>
      </w:r>
      <w:proofErr w:type="gramEnd"/>
      <w:r>
        <w:t xml:space="preserve"> e apertar em ‘Novo Empréstimo’ no menu Lateral, que irá pedir que você coloque o seu login e vai ser direcionado na página representado pela Figura 46.</w:t>
      </w:r>
    </w:p>
    <w:p w14:paraId="3BEF0C89" w14:textId="77777777" w:rsidR="006A7E2E" w:rsidRDefault="006A7E2E" w:rsidP="006A7E2E">
      <w:pPr>
        <w:pStyle w:val="Legenda"/>
        <w:ind w:left="270"/>
      </w:pPr>
    </w:p>
    <w:p w14:paraId="6DD814D6" w14:textId="1AA48C67" w:rsidR="006A7E2E" w:rsidRPr="00772AFB" w:rsidRDefault="006A7E2E" w:rsidP="006A7E2E">
      <w:pPr>
        <w:pStyle w:val="Legenda"/>
        <w:ind w:left="706"/>
      </w:pPr>
      <w:bookmarkStart w:id="110" w:name="_Toc26739663"/>
      <w:r w:rsidRPr="00772AFB">
        <w:t xml:space="preserve">Figura </w:t>
      </w:r>
      <w:r w:rsidR="004C49B2">
        <w:fldChar w:fldCharType="begin"/>
      </w:r>
      <w:r w:rsidR="004C49B2">
        <w:instrText xml:space="preserve"> SEQ Figura \* ARABIC </w:instrText>
      </w:r>
      <w:r w:rsidR="004C49B2">
        <w:fldChar w:fldCharType="separate"/>
      </w:r>
      <w:r w:rsidR="00076038">
        <w:rPr>
          <w:noProof/>
        </w:rPr>
        <w:t>46</w:t>
      </w:r>
      <w:r w:rsidR="004C49B2">
        <w:rPr>
          <w:noProof/>
        </w:rPr>
        <w:fldChar w:fldCharType="end"/>
      </w:r>
      <w:r>
        <w:t xml:space="preserve"> – </w:t>
      </w:r>
      <w:r w:rsidR="003D2321" w:rsidRPr="003D2321">
        <w:t xml:space="preserve">Página para adicionar um novo empréstimo para ser utilizado no </w:t>
      </w:r>
      <w:r w:rsidR="003D2321">
        <w:t>‘</w:t>
      </w:r>
      <w:r w:rsidR="003D2321" w:rsidRPr="003D2321">
        <w:t>autoatendimento</w:t>
      </w:r>
      <w:r w:rsidR="003D2321">
        <w:t>’</w:t>
      </w:r>
      <w:bookmarkEnd w:id="110"/>
    </w:p>
    <w:p w14:paraId="15A4568C" w14:textId="2386733C" w:rsidR="006A7E2E" w:rsidRPr="00772AFB" w:rsidRDefault="006A7E2E" w:rsidP="006A7E2E">
      <w:pPr>
        <w:spacing w:line="240" w:lineRule="auto"/>
        <w:ind w:left="706"/>
      </w:pPr>
      <w:r>
        <w:rPr>
          <w:noProof/>
          <w:color w:val="000000"/>
          <w:bdr w:val="none" w:sz="0" w:space="0" w:color="auto" w:frame="1"/>
        </w:rPr>
        <w:drawing>
          <wp:inline distT="0" distB="0" distL="0" distR="0" wp14:anchorId="57D546EB" wp14:editId="0D7FF215">
            <wp:extent cx="4998006" cy="2433866"/>
            <wp:effectExtent l="0" t="0" r="0" b="508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8">
                      <a:extLst>
                        <a:ext uri="{28A0092B-C50C-407E-A947-70E740481C1C}">
                          <a14:useLocalDpi xmlns:a14="http://schemas.microsoft.com/office/drawing/2010/main" val="0"/>
                        </a:ext>
                      </a:extLst>
                    </a:blip>
                    <a:srcRect l="50018" t="8480" r="695" b="6698"/>
                    <a:stretch/>
                  </pic:blipFill>
                  <pic:spPr bwMode="auto">
                    <a:xfrm>
                      <a:off x="0" y="0"/>
                      <a:ext cx="5035526" cy="2452137"/>
                    </a:xfrm>
                    <a:prstGeom prst="rect">
                      <a:avLst/>
                    </a:prstGeom>
                    <a:noFill/>
                    <a:ln>
                      <a:noFill/>
                    </a:ln>
                    <a:extLst>
                      <a:ext uri="{53640926-AAD7-44D8-BBD7-CCE9431645EC}">
                        <a14:shadowObscured xmlns:a14="http://schemas.microsoft.com/office/drawing/2010/main"/>
                      </a:ext>
                    </a:extLst>
                  </pic:spPr>
                </pic:pic>
              </a:graphicData>
            </a:graphic>
          </wp:inline>
        </w:drawing>
      </w:r>
    </w:p>
    <w:p w14:paraId="5C98F5A0" w14:textId="77777777" w:rsidR="006A7E2E" w:rsidRPr="00FE0F3F" w:rsidRDefault="006A7E2E" w:rsidP="006A7E2E">
      <w:pPr>
        <w:spacing w:line="240" w:lineRule="auto"/>
        <w:ind w:left="706"/>
        <w:rPr>
          <w:sz w:val="18"/>
        </w:rPr>
      </w:pPr>
      <w:r w:rsidRPr="00FE0F3F">
        <w:rPr>
          <w:sz w:val="18"/>
        </w:rPr>
        <w:t>Fonte: Produção do próprio autor.</w:t>
      </w:r>
    </w:p>
    <w:p w14:paraId="10527CAD" w14:textId="4785B145" w:rsidR="00C0079A" w:rsidRDefault="00C0079A" w:rsidP="00C0079A"/>
    <w:p w14:paraId="23DCAC29" w14:textId="4FFEEB3F" w:rsidR="006A7E2E" w:rsidRDefault="006A7E2E" w:rsidP="006A7E2E">
      <w:r>
        <w:t>Na página mostrada pela Figura 46 você colocará as informações de seu próximo empréstimo, ou seja, você fazer um agendamento do empréstimo de seu equipamento, informando a data e hora que será pego e devolvido o equipamento e qual é o equipamento.</w:t>
      </w:r>
    </w:p>
    <w:p w14:paraId="63C56E85" w14:textId="77777777" w:rsidR="006A7E2E" w:rsidRDefault="006A7E2E" w:rsidP="006A7E2E"/>
    <w:p w14:paraId="6EEE7549" w14:textId="42EE6B30" w:rsidR="00C0079A" w:rsidRDefault="006A7E2E" w:rsidP="006A7E2E">
      <w:r>
        <w:t>E logo depois retornando na página inicial, será apresentado algo parecido com a Figura 47.</w:t>
      </w:r>
    </w:p>
    <w:p w14:paraId="4F92D6C2" w14:textId="1A296EE1" w:rsidR="006A7E2E" w:rsidRDefault="006A7E2E" w:rsidP="006A7E2E"/>
    <w:p w14:paraId="4E85D81B" w14:textId="62669A92" w:rsidR="00934AE2" w:rsidRPr="00772AFB" w:rsidRDefault="00934AE2" w:rsidP="00934AE2">
      <w:pPr>
        <w:pStyle w:val="Legenda"/>
        <w:ind w:left="706"/>
      </w:pPr>
      <w:bookmarkStart w:id="111" w:name="_Toc26739664"/>
      <w:r w:rsidRPr="00772AFB">
        <w:t xml:space="preserve">Figura </w:t>
      </w:r>
      <w:r w:rsidR="004C49B2">
        <w:fldChar w:fldCharType="begin"/>
      </w:r>
      <w:r w:rsidR="004C49B2">
        <w:instrText xml:space="preserve"> SEQ Figura \* ARABIC </w:instrText>
      </w:r>
      <w:r w:rsidR="004C49B2">
        <w:fldChar w:fldCharType="separate"/>
      </w:r>
      <w:r w:rsidR="00076038">
        <w:rPr>
          <w:noProof/>
        </w:rPr>
        <w:t>47</w:t>
      </w:r>
      <w:r w:rsidR="004C49B2">
        <w:rPr>
          <w:noProof/>
        </w:rPr>
        <w:fldChar w:fldCharType="end"/>
      </w:r>
      <w:r>
        <w:t xml:space="preserve"> – </w:t>
      </w:r>
      <w:r w:rsidRPr="00934AE2">
        <w:t>Página inicial com próximos empréstimo daqui 2 horas</w:t>
      </w:r>
      <w:bookmarkEnd w:id="111"/>
    </w:p>
    <w:p w14:paraId="7FC07519" w14:textId="5B8F965E" w:rsidR="00934AE2" w:rsidRPr="00772AFB" w:rsidRDefault="00934AE2" w:rsidP="00934AE2">
      <w:pPr>
        <w:spacing w:line="240" w:lineRule="auto"/>
        <w:ind w:left="706"/>
      </w:pPr>
      <w:r>
        <w:rPr>
          <w:noProof/>
          <w:color w:val="000000"/>
          <w:bdr w:val="none" w:sz="0" w:space="0" w:color="auto" w:frame="1"/>
        </w:rPr>
        <w:lastRenderedPageBreak/>
        <w:drawing>
          <wp:inline distT="0" distB="0" distL="0" distR="0" wp14:anchorId="56985B7A" wp14:editId="40283475">
            <wp:extent cx="4221126" cy="2042701"/>
            <wp:effectExtent l="0" t="0" r="825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9">
                      <a:extLst>
                        <a:ext uri="{28A0092B-C50C-407E-A947-70E740481C1C}">
                          <a14:useLocalDpi xmlns:a14="http://schemas.microsoft.com/office/drawing/2010/main" val="0"/>
                        </a:ext>
                      </a:extLst>
                    </a:blip>
                    <a:srcRect l="50018" t="9808" b="4513"/>
                    <a:stretch/>
                  </pic:blipFill>
                  <pic:spPr bwMode="auto">
                    <a:xfrm>
                      <a:off x="0" y="0"/>
                      <a:ext cx="4244808" cy="2054161"/>
                    </a:xfrm>
                    <a:prstGeom prst="rect">
                      <a:avLst/>
                    </a:prstGeom>
                    <a:noFill/>
                    <a:ln>
                      <a:noFill/>
                    </a:ln>
                    <a:extLst>
                      <a:ext uri="{53640926-AAD7-44D8-BBD7-CCE9431645EC}">
                        <a14:shadowObscured xmlns:a14="http://schemas.microsoft.com/office/drawing/2010/main"/>
                      </a:ext>
                    </a:extLst>
                  </pic:spPr>
                </pic:pic>
              </a:graphicData>
            </a:graphic>
          </wp:inline>
        </w:drawing>
      </w:r>
    </w:p>
    <w:p w14:paraId="428F725F" w14:textId="61713EA0" w:rsidR="00934AE2" w:rsidRDefault="00934AE2" w:rsidP="00934AE2">
      <w:pPr>
        <w:ind w:left="706"/>
        <w:rPr>
          <w:sz w:val="18"/>
        </w:rPr>
      </w:pPr>
      <w:r w:rsidRPr="00FE0F3F">
        <w:rPr>
          <w:sz w:val="18"/>
        </w:rPr>
        <w:t>Fonte: Produção do próprio autor.</w:t>
      </w:r>
    </w:p>
    <w:p w14:paraId="507C5CF6" w14:textId="77777777" w:rsidR="00934AE2" w:rsidRDefault="00934AE2" w:rsidP="00934AE2">
      <w:pPr>
        <w:rPr>
          <w:sz w:val="18"/>
        </w:rPr>
      </w:pPr>
    </w:p>
    <w:p w14:paraId="026970B4" w14:textId="6425BEDD" w:rsidR="00934AE2" w:rsidRDefault="00934AE2" w:rsidP="00934AE2">
      <w:r w:rsidRPr="00934AE2">
        <w:t xml:space="preserve">Apertando em </w:t>
      </w:r>
      <w:proofErr w:type="spellStart"/>
      <w:r w:rsidRPr="00934AE2">
        <w:rPr>
          <w:i/>
          <w:iCs/>
        </w:rPr>
        <w:t>Get</w:t>
      </w:r>
      <w:proofErr w:type="spellEnd"/>
      <w:r w:rsidRPr="00934AE2">
        <w:t xml:space="preserve"> no empréstimo que foi que foi agendado na tabela de ‘Próximos Empréstimos Daqui 2 Horas’. Assim terá que </w:t>
      </w:r>
      <w:proofErr w:type="spellStart"/>
      <w:r w:rsidRPr="00934AE2">
        <w:rPr>
          <w:i/>
          <w:iCs/>
        </w:rPr>
        <w:t>logar</w:t>
      </w:r>
      <w:proofErr w:type="spellEnd"/>
      <w:r w:rsidRPr="00934AE2">
        <w:t xml:space="preserve"> novamente e será direcionado à uma página mostrada pela Figura 4</w:t>
      </w:r>
      <w:r>
        <w:t>8</w:t>
      </w:r>
      <w:r w:rsidRPr="00934AE2">
        <w:t>, informando que ‘Você pode pegar o seu equipamento. Você tem 5 minutos para pegar’</w:t>
      </w:r>
      <w:r>
        <w:t>.</w:t>
      </w:r>
    </w:p>
    <w:p w14:paraId="26882FFD" w14:textId="77777777" w:rsidR="00934AE2" w:rsidRDefault="00934AE2" w:rsidP="00934AE2"/>
    <w:p w14:paraId="5B744A13" w14:textId="10DBED72" w:rsidR="00F13579" w:rsidRPr="00772AFB" w:rsidRDefault="00F13579" w:rsidP="00934AE2">
      <w:pPr>
        <w:pStyle w:val="Legenda"/>
        <w:ind w:left="706"/>
      </w:pPr>
      <w:bookmarkStart w:id="112" w:name="_Toc26739665"/>
      <w:r w:rsidRPr="00772AFB">
        <w:t xml:space="preserve">Figura </w:t>
      </w:r>
      <w:r w:rsidR="004C49B2">
        <w:fldChar w:fldCharType="begin"/>
      </w:r>
      <w:r w:rsidR="004C49B2">
        <w:instrText xml:space="preserve"> SEQ Figura \* ARABIC </w:instrText>
      </w:r>
      <w:r w:rsidR="004C49B2">
        <w:fldChar w:fldCharType="separate"/>
      </w:r>
      <w:r w:rsidR="00076038">
        <w:rPr>
          <w:noProof/>
        </w:rPr>
        <w:t>48</w:t>
      </w:r>
      <w:r w:rsidR="004C49B2">
        <w:rPr>
          <w:noProof/>
        </w:rPr>
        <w:fldChar w:fldCharType="end"/>
      </w:r>
      <w:r>
        <w:t xml:space="preserve"> – </w:t>
      </w:r>
      <w:r w:rsidR="00934AE2" w:rsidRPr="00934AE2">
        <w:t>Página direcionada logo depois que é apertado em ‘</w:t>
      </w:r>
      <w:proofErr w:type="spellStart"/>
      <w:r w:rsidR="00934AE2" w:rsidRPr="00934AE2">
        <w:rPr>
          <w:i/>
          <w:iCs/>
        </w:rPr>
        <w:t>Get</w:t>
      </w:r>
      <w:proofErr w:type="spellEnd"/>
      <w:r w:rsidR="00934AE2" w:rsidRPr="00934AE2">
        <w:t>’</w:t>
      </w:r>
      <w:bookmarkEnd w:id="112"/>
    </w:p>
    <w:p w14:paraId="174A9425" w14:textId="4303356D" w:rsidR="00F13579" w:rsidRPr="00772AFB" w:rsidRDefault="00934AE2" w:rsidP="00934AE2">
      <w:pPr>
        <w:spacing w:line="240" w:lineRule="auto"/>
        <w:ind w:left="706"/>
        <w:jc w:val="left"/>
      </w:pPr>
      <w:r>
        <w:rPr>
          <w:noProof/>
          <w:color w:val="000000"/>
          <w:bdr w:val="none" w:sz="0" w:space="0" w:color="auto" w:frame="1"/>
        </w:rPr>
        <w:drawing>
          <wp:inline distT="0" distB="0" distL="0" distR="0" wp14:anchorId="5620C5AF" wp14:editId="12ABBA40">
            <wp:extent cx="4901610" cy="237123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0">
                      <a:extLst>
                        <a:ext uri="{28A0092B-C50C-407E-A947-70E740481C1C}">
                          <a14:useLocalDpi xmlns:a14="http://schemas.microsoft.com/office/drawing/2010/main" val="0"/>
                        </a:ext>
                      </a:extLst>
                    </a:blip>
                    <a:srcRect l="50018" t="9140" b="5375"/>
                    <a:stretch/>
                  </pic:blipFill>
                  <pic:spPr bwMode="auto">
                    <a:xfrm>
                      <a:off x="0" y="0"/>
                      <a:ext cx="4926969" cy="2383507"/>
                    </a:xfrm>
                    <a:prstGeom prst="rect">
                      <a:avLst/>
                    </a:prstGeom>
                    <a:noFill/>
                    <a:ln>
                      <a:noFill/>
                    </a:ln>
                    <a:extLst>
                      <a:ext uri="{53640926-AAD7-44D8-BBD7-CCE9431645EC}">
                        <a14:shadowObscured xmlns:a14="http://schemas.microsoft.com/office/drawing/2010/main"/>
                      </a:ext>
                    </a:extLst>
                  </pic:spPr>
                </pic:pic>
              </a:graphicData>
            </a:graphic>
          </wp:inline>
        </w:drawing>
      </w:r>
    </w:p>
    <w:p w14:paraId="23220FBB" w14:textId="77777777" w:rsidR="00F13579" w:rsidRPr="00FE0F3F" w:rsidRDefault="00F13579" w:rsidP="00934AE2">
      <w:pPr>
        <w:spacing w:line="240" w:lineRule="auto"/>
        <w:ind w:left="706"/>
        <w:rPr>
          <w:sz w:val="18"/>
        </w:rPr>
      </w:pPr>
      <w:r w:rsidRPr="00FE0F3F">
        <w:rPr>
          <w:sz w:val="18"/>
        </w:rPr>
        <w:t>Fonte: Produção do próprio autor.</w:t>
      </w:r>
    </w:p>
    <w:p w14:paraId="6CC24CED" w14:textId="77777777" w:rsidR="00F13579" w:rsidRDefault="00F13579" w:rsidP="00F13579"/>
    <w:p w14:paraId="750E11B0" w14:textId="4A732D30" w:rsidR="00F13579" w:rsidRPr="00F13579" w:rsidRDefault="00934AE2" w:rsidP="00F13579">
      <w:r w:rsidRPr="00934AE2">
        <w:t>Depois de ter aparecido a página da Figura 4</w:t>
      </w:r>
      <w:r>
        <w:t>8</w:t>
      </w:r>
      <w:r w:rsidRPr="00934AE2">
        <w:t>, o Led do circuito da Figura 4</w:t>
      </w:r>
      <w:r>
        <w:t>5</w:t>
      </w:r>
      <w:r w:rsidRPr="00934AE2">
        <w:t xml:space="preserve"> ficará aceso por 5 minutos.</w:t>
      </w:r>
    </w:p>
    <w:p w14:paraId="14200198" w14:textId="77777777" w:rsidR="00587A85" w:rsidRDefault="00587A85"/>
    <w:p w14:paraId="2AE9CF3B" w14:textId="77777777" w:rsidR="00713B9E" w:rsidRDefault="00713B9E"/>
    <w:p w14:paraId="66BFC7F3" w14:textId="7F1822C9" w:rsidR="00713B9E" w:rsidRDefault="00713B9E" w:rsidP="0076010F">
      <w:pPr>
        <w:pStyle w:val="Ttulo1"/>
      </w:pPr>
      <w:r>
        <w:br w:type="page"/>
      </w:r>
      <w:bookmarkStart w:id="113" w:name="_Toc26739864"/>
      <w:r w:rsidR="00934AE2">
        <w:lastRenderedPageBreak/>
        <w:t>Conclusão geral</w:t>
      </w:r>
      <w:bookmarkEnd w:id="113"/>
    </w:p>
    <w:p w14:paraId="21953F2F" w14:textId="77777777" w:rsidR="00934AE2" w:rsidRDefault="00934AE2" w:rsidP="00934AE2">
      <w: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14:paraId="75A5A9A4" w14:textId="77777777" w:rsidR="00934AE2" w:rsidRDefault="00934AE2" w:rsidP="00934AE2"/>
    <w:p w14:paraId="6F69E1ED" w14:textId="77777777" w:rsidR="00934AE2" w:rsidRDefault="00934AE2" w:rsidP="00934AE2">
      <w:r>
        <w:t xml:space="preserve">Para o desenvolvimento do sistema foram realizadas pesquisas bibliográficas para definição da estrutura de </w:t>
      </w:r>
      <w:r w:rsidRPr="00FC4F5A">
        <w:rPr>
          <w:i/>
          <w:iCs/>
        </w:rPr>
        <w:t>hardware</w:t>
      </w:r>
      <w:r>
        <w:t xml:space="preserve"> e </w:t>
      </w:r>
      <w:r w:rsidRPr="00FC4F5A">
        <w:rPr>
          <w:i/>
          <w:iCs/>
        </w:rPr>
        <w:t>software</w:t>
      </w:r>
      <w:r>
        <w:t>. Durante a pesquisa foram definidos os elementos que seriam utilizados para atender de maneira mais eficaz aos objetivos do projeto.</w:t>
      </w:r>
    </w:p>
    <w:p w14:paraId="4C0D29EC" w14:textId="77777777" w:rsidR="00934AE2" w:rsidRDefault="00934AE2" w:rsidP="00934AE2"/>
    <w:p w14:paraId="300E2112" w14:textId="77777777" w:rsidR="00934AE2" w:rsidRDefault="00934AE2" w:rsidP="00934AE2">
      <w:r>
        <w:t>Objetivo deste trabalho é a simplificação e automatização do gerenciamento de empréstimos de equipamentos e kits no Laboratório de Eletrônica do Departamento de Engenharia Elétrica da UFES.</w:t>
      </w:r>
    </w:p>
    <w:p w14:paraId="29177D51" w14:textId="77777777" w:rsidR="00934AE2" w:rsidRDefault="00934AE2" w:rsidP="00934AE2"/>
    <w:p w14:paraId="052F54BC" w14:textId="395557D3" w:rsidR="00934AE2" w:rsidRDefault="00934AE2" w:rsidP="00934AE2">
      <w:r>
        <w:t xml:space="preserve">O sistema desenvolvido facilita o controle de saídas e entradas da equipamentos e kits no Laboratório. Agiliza o atendimento aos alunos e melhora o controle das movimentações de empréstimo. Além disso, traz facilidades ao acesso das informações importantes para o auxílio na administração do laboratório. O </w:t>
      </w:r>
      <w:r w:rsidRPr="00934AE2">
        <w:rPr>
          <w:i/>
          <w:iCs/>
        </w:rPr>
        <w:t>software</w:t>
      </w:r>
      <w:r>
        <w:t xml:space="preserve"> fornece relatórios gerenciais que são de extrema importância para uma eventual tomada de decisão, assim garantindo a qualidade de serviço prestado. </w:t>
      </w:r>
    </w:p>
    <w:p w14:paraId="03D26EA4" w14:textId="77777777" w:rsidR="00934AE2" w:rsidRDefault="00934AE2" w:rsidP="00934AE2"/>
    <w:p w14:paraId="3AEB41DA" w14:textId="77777777" w:rsidR="00934AE2" w:rsidRDefault="00934AE2" w:rsidP="00934AE2">
      <w:r>
        <w:t>Como os objetivos iniciais foram alcançados, pode-se dizer que o projeto foi concluído satisfatoriamente. O controle de empréstimos foi automatizado e você pode visualizar todo o histórico dos empréstimos.</w:t>
      </w:r>
    </w:p>
    <w:p w14:paraId="6E4A0B7A" w14:textId="77777777" w:rsidR="00934AE2" w:rsidRDefault="00934AE2" w:rsidP="00934AE2"/>
    <w:p w14:paraId="29A74BDF" w14:textId="77777777" w:rsidR="00934AE2" w:rsidRDefault="00934AE2" w:rsidP="00934AE2">
      <w:r>
        <w:t>Para um trabalho futuro, tem-se as seguintes sugestões:</w:t>
      </w:r>
    </w:p>
    <w:p w14:paraId="121669EE" w14:textId="77777777" w:rsidR="00934AE2" w:rsidRDefault="00934AE2" w:rsidP="00934AE2">
      <w:pPr>
        <w:pStyle w:val="PargrafodaLista"/>
        <w:numPr>
          <w:ilvl w:val="0"/>
          <w:numId w:val="38"/>
        </w:numPr>
      </w:pPr>
      <w:r>
        <w:t>O host gratuito utilizado deixa fazer poucos acessos ao banco de dados por cada hora, o que impede depois de certo tempo a entrada de dados de localização dos equipamentos;</w:t>
      </w:r>
    </w:p>
    <w:p w14:paraId="00EA809E" w14:textId="77777777" w:rsidR="00934AE2" w:rsidRDefault="00934AE2" w:rsidP="00934AE2">
      <w:pPr>
        <w:pStyle w:val="PargrafodaLista"/>
        <w:numPr>
          <w:ilvl w:val="0"/>
          <w:numId w:val="38"/>
        </w:numPr>
      </w:pPr>
      <w:r>
        <w:t>O host gratuito é devagar;</w:t>
      </w:r>
    </w:p>
    <w:p w14:paraId="3F54E6DE" w14:textId="77777777" w:rsidR="00934AE2" w:rsidRDefault="00934AE2" w:rsidP="00934AE2">
      <w:pPr>
        <w:pStyle w:val="PargrafodaLista"/>
        <w:numPr>
          <w:ilvl w:val="0"/>
          <w:numId w:val="38"/>
        </w:numPr>
      </w:pPr>
      <w:r>
        <w:t xml:space="preserve">O almoxarifado é uma gaiola de metal, ou seja, uma gaiola de Faraday, o que impede o acesso à internet, impedindo de utilizar o </w:t>
      </w:r>
      <w:proofErr w:type="gramStart"/>
      <w:r>
        <w:t xml:space="preserve">aplicativo </w:t>
      </w:r>
      <w:r w:rsidRPr="00BC0D12">
        <w:rPr>
          <w:i/>
          <w:iCs/>
        </w:rPr>
        <w:t>web</w:t>
      </w:r>
      <w:proofErr w:type="gramEnd"/>
      <w:r>
        <w:t>;</w:t>
      </w:r>
    </w:p>
    <w:p w14:paraId="3729B8B4" w14:textId="64BE09D8" w:rsidR="00934AE2" w:rsidRDefault="00934AE2" w:rsidP="00934AE2">
      <w:pPr>
        <w:pStyle w:val="PargrafodaLista"/>
        <w:numPr>
          <w:ilvl w:val="0"/>
          <w:numId w:val="38"/>
        </w:numPr>
      </w:pPr>
      <w:r>
        <w:lastRenderedPageBreak/>
        <w:t xml:space="preserve">Não foi feito uma interface com um mapa para indicar a localização </w:t>
      </w:r>
      <w:r w:rsidR="00BE3215">
        <w:t>dos equipamentos</w:t>
      </w:r>
      <w:r>
        <w:t xml:space="preserve"> para o Módulo RTLS;</w:t>
      </w:r>
    </w:p>
    <w:p w14:paraId="569F9F77" w14:textId="77777777" w:rsidR="00934AE2" w:rsidRDefault="00934AE2" w:rsidP="00934AE2">
      <w:pPr>
        <w:pStyle w:val="PargrafodaLista"/>
        <w:numPr>
          <w:ilvl w:val="0"/>
          <w:numId w:val="38"/>
        </w:numPr>
      </w:pPr>
      <w:r>
        <w:t>Ainda não foi feito um método fácil para registrar os alunos que não tem carteirinha; e</w:t>
      </w:r>
    </w:p>
    <w:p w14:paraId="5BFB7CB4" w14:textId="44B57C69" w:rsidR="00934AE2" w:rsidRPr="00934AE2" w:rsidRDefault="00934AE2" w:rsidP="00934AE2">
      <w:pPr>
        <w:pStyle w:val="PargrafodaLista"/>
        <w:numPr>
          <w:ilvl w:val="0"/>
          <w:numId w:val="38"/>
        </w:numPr>
      </w:pPr>
      <w:r>
        <w:t>A Interface de Aquisição/Vínculo não consegue reconhecer alguns códigos de barras de algumas carteirinhas de estudante;</w:t>
      </w:r>
    </w:p>
    <w:p w14:paraId="024117AD" w14:textId="1A16FE70" w:rsidR="00335327" w:rsidRDefault="00335327">
      <w:bookmarkStart w:id="114" w:name="_Toc523891319"/>
      <w:bookmarkStart w:id="115" w:name="_Toc523964461"/>
    </w:p>
    <w:p w14:paraId="16360046" w14:textId="77777777" w:rsidR="00404420" w:rsidRDefault="00404420">
      <w:pPr>
        <w:spacing w:line="240" w:lineRule="auto"/>
        <w:jc w:val="left"/>
        <w:rPr>
          <w:b/>
          <w:caps/>
        </w:rPr>
      </w:pPr>
      <w:r>
        <w:br w:type="page"/>
      </w:r>
    </w:p>
    <w:p w14:paraId="30B5284B" w14:textId="77777777" w:rsidR="00713B9E" w:rsidRPr="00C70B74" w:rsidRDefault="00713B9E" w:rsidP="006C627A">
      <w:pPr>
        <w:pStyle w:val="Ttulo1"/>
        <w:numPr>
          <w:ilvl w:val="0"/>
          <w:numId w:val="0"/>
        </w:numPr>
        <w:jc w:val="center"/>
      </w:pPr>
      <w:bookmarkStart w:id="116" w:name="_Toc335309231"/>
      <w:bookmarkStart w:id="117" w:name="_Toc26739865"/>
      <w:bookmarkEnd w:id="114"/>
      <w:bookmarkEnd w:id="115"/>
      <w:r w:rsidRPr="00C460BA">
        <w:lastRenderedPageBreak/>
        <w:t>referências bibliográficas</w:t>
      </w:r>
      <w:bookmarkEnd w:id="116"/>
      <w:bookmarkEnd w:id="117"/>
    </w:p>
    <w:p w14:paraId="4200993E" w14:textId="1CC91FE6" w:rsidR="00C460BA" w:rsidRDefault="00C460BA" w:rsidP="00C460BA">
      <w:pPr>
        <w:pStyle w:val="Corpodetexto"/>
        <w:spacing w:line="240" w:lineRule="auto"/>
        <w:jc w:val="left"/>
      </w:pPr>
      <w:r>
        <w:t xml:space="preserve">ACADEMIA DO CÓDIGO. </w:t>
      </w:r>
      <w:r w:rsidRPr="00C06653">
        <w:rPr>
          <w:b/>
          <w:bCs/>
        </w:rPr>
        <w:t xml:space="preserve">O que é Programação </w:t>
      </w:r>
      <w:r w:rsidRPr="00C06653">
        <w:rPr>
          <w:b/>
          <w:bCs/>
          <w:i/>
          <w:iCs/>
        </w:rPr>
        <w:t>web</w:t>
      </w:r>
      <w:r w:rsidRPr="00C06653">
        <w:rPr>
          <w:b/>
          <w:bCs/>
        </w:rPr>
        <w:t xml:space="preserve"> e Programação Desktop?</w:t>
      </w:r>
      <w:r>
        <w:t xml:space="preserve"> .2017. Disponível em: http://blog.academiadocodigo.com.br/2015/04/o-que-e-programacao-web-e-programacao-desktop/. Acesso em: 29 </w:t>
      </w:r>
      <w:r w:rsidR="00080BE0">
        <w:t>de maio de 2019</w:t>
      </w:r>
      <w:r>
        <w:t>.</w:t>
      </w:r>
    </w:p>
    <w:p w14:paraId="3D5F479D" w14:textId="77777777" w:rsidR="00A5279F" w:rsidRDefault="00C460BA" w:rsidP="00B375A1">
      <w:pPr>
        <w:pStyle w:val="Corpodetexto"/>
        <w:spacing w:line="240" w:lineRule="auto"/>
        <w:jc w:val="left"/>
      </w:pPr>
      <w:r>
        <w:t xml:space="preserve"> </w:t>
      </w:r>
    </w:p>
    <w:p w14:paraId="07CFCC19" w14:textId="5771A1F6" w:rsidR="00B375A1" w:rsidRDefault="00B375A1" w:rsidP="00B375A1">
      <w:pPr>
        <w:pStyle w:val="Corpodetexto"/>
        <w:spacing w:line="240" w:lineRule="auto"/>
        <w:jc w:val="left"/>
      </w:pPr>
      <w:r>
        <w:t xml:space="preserve">BRAINVIRE. </w:t>
      </w:r>
      <w:proofErr w:type="spellStart"/>
      <w:r w:rsidRPr="00B375A1">
        <w:rPr>
          <w:b/>
          <w:bCs/>
          <w:i/>
          <w:iCs/>
        </w:rPr>
        <w:t>Why</w:t>
      </w:r>
      <w:proofErr w:type="spellEnd"/>
      <w:r w:rsidRPr="00B375A1">
        <w:rPr>
          <w:b/>
          <w:bCs/>
          <w:i/>
          <w:iCs/>
        </w:rPr>
        <w:t xml:space="preserve"> </w:t>
      </w:r>
      <w:proofErr w:type="spellStart"/>
      <w:r w:rsidRPr="00B375A1">
        <w:rPr>
          <w:b/>
          <w:bCs/>
          <w:i/>
          <w:iCs/>
        </w:rPr>
        <w:t>CakePHP</w:t>
      </w:r>
      <w:proofErr w:type="spellEnd"/>
      <w:r w:rsidRPr="00B375A1">
        <w:rPr>
          <w:b/>
          <w:bCs/>
          <w:i/>
          <w:iCs/>
        </w:rPr>
        <w:t xml:space="preserve"> </w:t>
      </w:r>
      <w:proofErr w:type="spellStart"/>
      <w:r w:rsidRPr="00B375A1">
        <w:rPr>
          <w:b/>
          <w:bCs/>
          <w:i/>
          <w:iCs/>
        </w:rPr>
        <w:t>is</w:t>
      </w:r>
      <w:proofErr w:type="spellEnd"/>
      <w:r w:rsidRPr="00B375A1">
        <w:rPr>
          <w:b/>
          <w:bCs/>
          <w:i/>
          <w:iCs/>
        </w:rPr>
        <w:t xml:space="preserve"> a </w:t>
      </w:r>
      <w:proofErr w:type="spellStart"/>
      <w:r w:rsidRPr="00B375A1">
        <w:rPr>
          <w:b/>
          <w:bCs/>
          <w:i/>
          <w:iCs/>
        </w:rPr>
        <w:t>Worldwide</w:t>
      </w:r>
      <w:proofErr w:type="spellEnd"/>
      <w:r w:rsidRPr="00B375A1">
        <w:rPr>
          <w:b/>
          <w:bCs/>
          <w:i/>
          <w:iCs/>
        </w:rPr>
        <w:t xml:space="preserve"> Popular web </w:t>
      </w:r>
      <w:proofErr w:type="spellStart"/>
      <w:r w:rsidRPr="00B375A1">
        <w:rPr>
          <w:b/>
          <w:bCs/>
          <w:i/>
          <w:iCs/>
        </w:rPr>
        <w:t>Application</w:t>
      </w:r>
      <w:proofErr w:type="spellEnd"/>
      <w:r w:rsidRPr="00B375A1">
        <w:rPr>
          <w:b/>
          <w:bCs/>
          <w:i/>
          <w:iCs/>
        </w:rPr>
        <w:t xml:space="preserve"> </w:t>
      </w:r>
      <w:proofErr w:type="spellStart"/>
      <w:r w:rsidRPr="00B375A1">
        <w:rPr>
          <w:b/>
          <w:bCs/>
          <w:i/>
          <w:iCs/>
        </w:rPr>
        <w:t>Development</w:t>
      </w:r>
      <w:proofErr w:type="spellEnd"/>
      <w:r w:rsidRPr="00B375A1">
        <w:rPr>
          <w:b/>
          <w:bCs/>
          <w:i/>
          <w:iCs/>
        </w:rPr>
        <w:t xml:space="preserve"> </w:t>
      </w:r>
      <w:proofErr w:type="gramStart"/>
      <w:r w:rsidRPr="00B375A1">
        <w:rPr>
          <w:b/>
          <w:bCs/>
          <w:i/>
          <w:iCs/>
        </w:rPr>
        <w:t>Platform?</w:t>
      </w:r>
      <w:r>
        <w:t>.</w:t>
      </w:r>
      <w:proofErr w:type="gramEnd"/>
      <w:r>
        <w:t xml:space="preserve"> 2018. Disponível em: https://www.brainvire.com/why-cakephp-is-a-worldwide-popular-web-application-development-platform/. Acesso em: 29 de novembro de 2019.</w:t>
      </w:r>
    </w:p>
    <w:p w14:paraId="5D0E7AC1" w14:textId="77777777" w:rsidR="00B375A1" w:rsidRDefault="00B375A1" w:rsidP="00C460BA">
      <w:pPr>
        <w:pStyle w:val="Corpodetexto"/>
        <w:spacing w:line="240" w:lineRule="auto"/>
        <w:jc w:val="left"/>
      </w:pPr>
    </w:p>
    <w:p w14:paraId="258C1ABA" w14:textId="5A5E01CF" w:rsidR="00C460BA" w:rsidRDefault="00C460BA" w:rsidP="00C460BA">
      <w:pPr>
        <w:pStyle w:val="Corpodetexto"/>
        <w:spacing w:line="240" w:lineRule="auto"/>
        <w:jc w:val="left"/>
      </w:pPr>
      <w:r>
        <w:t xml:space="preserve">CAKEPHP. </w:t>
      </w:r>
      <w:r w:rsidRPr="00F33942">
        <w:rPr>
          <w:b/>
          <w:bCs/>
          <w:i/>
          <w:iCs/>
        </w:rPr>
        <w:t xml:space="preserve">New </w:t>
      </w:r>
      <w:proofErr w:type="spellStart"/>
      <w:r w:rsidRPr="00F33942">
        <w:rPr>
          <w:b/>
          <w:bCs/>
          <w:i/>
          <w:iCs/>
        </w:rPr>
        <w:t>CakePHP</w:t>
      </w:r>
      <w:proofErr w:type="spellEnd"/>
      <w:r w:rsidRPr="00F33942">
        <w:rPr>
          <w:b/>
          <w:bCs/>
          <w:i/>
          <w:iCs/>
        </w:rPr>
        <w:t xml:space="preserve"> 3.7 </w:t>
      </w:r>
      <w:proofErr w:type="spellStart"/>
      <w:r w:rsidRPr="00F33942">
        <w:rPr>
          <w:b/>
          <w:bCs/>
          <w:i/>
          <w:iCs/>
        </w:rPr>
        <w:t>Red</w:t>
      </w:r>
      <w:proofErr w:type="spellEnd"/>
      <w:r w:rsidRPr="00F33942">
        <w:rPr>
          <w:b/>
          <w:bCs/>
          <w:i/>
          <w:iCs/>
        </w:rPr>
        <w:t xml:space="preserve"> Velvet</w:t>
      </w:r>
      <w:r>
        <w:t xml:space="preserve">. 2017. Disponível em: https://cakephp.org/. Acesso em: 29 </w:t>
      </w:r>
      <w:r w:rsidR="00080BE0">
        <w:t>de maio de 2019</w:t>
      </w:r>
      <w:r>
        <w:t>.</w:t>
      </w:r>
    </w:p>
    <w:p w14:paraId="0AEA1981" w14:textId="77777777" w:rsidR="00C460BA" w:rsidRDefault="00C460BA" w:rsidP="00C460BA">
      <w:pPr>
        <w:pStyle w:val="Corpodetexto"/>
        <w:spacing w:line="240" w:lineRule="auto"/>
        <w:jc w:val="left"/>
      </w:pPr>
      <w:r>
        <w:t xml:space="preserve"> </w:t>
      </w:r>
    </w:p>
    <w:p w14:paraId="51E12BB9" w14:textId="76003B27" w:rsidR="00C460BA" w:rsidRDefault="00C460BA" w:rsidP="00C460BA">
      <w:pPr>
        <w:pStyle w:val="Corpodetexto"/>
        <w:spacing w:line="240" w:lineRule="auto"/>
        <w:jc w:val="left"/>
      </w:pPr>
      <w:r>
        <w:t xml:space="preserve">CITISYSTEMS. </w:t>
      </w:r>
      <w:r w:rsidRPr="00C06653">
        <w:rPr>
          <w:b/>
          <w:bCs/>
        </w:rPr>
        <w:t>O que é Automação Industrial?</w:t>
      </w:r>
      <w:r>
        <w:t xml:space="preserve"> 2016. Disponível em: https://www.citisystems.com.br/o-que-e-automacao-industrial/. Acesso em: 29 </w:t>
      </w:r>
      <w:r w:rsidR="00080BE0">
        <w:t>de maio de 2019</w:t>
      </w:r>
      <w:r>
        <w:t>.</w:t>
      </w:r>
    </w:p>
    <w:p w14:paraId="46574B72" w14:textId="77777777" w:rsidR="00C460BA" w:rsidRDefault="00C460BA" w:rsidP="00C460BA">
      <w:pPr>
        <w:pStyle w:val="Corpodetexto"/>
        <w:spacing w:line="240" w:lineRule="auto"/>
        <w:jc w:val="left"/>
      </w:pPr>
      <w:r>
        <w:t xml:space="preserve"> </w:t>
      </w:r>
    </w:p>
    <w:p w14:paraId="1DF63C31" w14:textId="14F74B4B" w:rsidR="00C460BA" w:rsidRDefault="00C460BA" w:rsidP="00C460BA">
      <w:pPr>
        <w:pStyle w:val="Corpodetexto"/>
        <w:spacing w:line="240" w:lineRule="auto"/>
        <w:jc w:val="left"/>
      </w:pPr>
      <w:r>
        <w:t>COMPUTADOR PORTUGU</w:t>
      </w:r>
      <w:r w:rsidR="00F33942">
        <w:t>Ê</w:t>
      </w:r>
      <w:r>
        <w:t xml:space="preserve">S. </w:t>
      </w:r>
      <w:r w:rsidRPr="00C06653">
        <w:rPr>
          <w:b/>
          <w:bCs/>
        </w:rPr>
        <w:t>A diferença entre um sistema embarcado e um computador</w:t>
      </w:r>
      <w:r w:rsidRPr="00F33942">
        <w:t>.</w:t>
      </w:r>
      <w:r>
        <w:t xml:space="preserve"> 2015. Disponível em: http://ptcomputador.com/Ferragens/computer-drives-storage/51420.html. Acesso em: 29 </w:t>
      </w:r>
      <w:r w:rsidR="00080BE0">
        <w:t>de maio de 2019</w:t>
      </w:r>
      <w:r>
        <w:t>.</w:t>
      </w:r>
    </w:p>
    <w:p w14:paraId="0A6FED3C" w14:textId="77777777" w:rsidR="00C460BA" w:rsidRDefault="00C460BA" w:rsidP="00C460BA">
      <w:pPr>
        <w:pStyle w:val="Corpodetexto"/>
        <w:spacing w:line="240" w:lineRule="auto"/>
        <w:jc w:val="left"/>
      </w:pPr>
      <w:r>
        <w:t xml:space="preserve"> </w:t>
      </w:r>
    </w:p>
    <w:p w14:paraId="02ECCA94" w14:textId="35F76725" w:rsidR="00C460BA" w:rsidRDefault="00C460BA" w:rsidP="00C460BA">
      <w:pPr>
        <w:pStyle w:val="Corpodetexto"/>
        <w:spacing w:line="240" w:lineRule="auto"/>
        <w:jc w:val="left"/>
      </w:pPr>
      <w:r>
        <w:t xml:space="preserve">DEVMEDIA. </w:t>
      </w:r>
      <w:r w:rsidRPr="00F33942">
        <w:rPr>
          <w:b/>
          <w:bCs/>
        </w:rPr>
        <w:t>O que é Banco de Dados?</w:t>
      </w:r>
      <w:r>
        <w:t xml:space="preserve">.2014. Disponível em: https://www.devmedia. com.br/conceitos-fundamentais-de-banco-de-dados/1649. Acesso em: 29 </w:t>
      </w:r>
      <w:r w:rsidR="00080BE0">
        <w:t>de maio de 2019</w:t>
      </w:r>
      <w:r>
        <w:t>.</w:t>
      </w:r>
    </w:p>
    <w:p w14:paraId="51243095" w14:textId="6DAF462A" w:rsidR="00C460BA" w:rsidRDefault="00C460BA" w:rsidP="00C460BA">
      <w:pPr>
        <w:pStyle w:val="Corpodetexto"/>
        <w:spacing w:line="240" w:lineRule="auto"/>
        <w:jc w:val="left"/>
      </w:pPr>
    </w:p>
    <w:p w14:paraId="7823BA35" w14:textId="0DAB7453" w:rsidR="00A5279F" w:rsidRDefault="00A5279F" w:rsidP="00C460BA">
      <w:pPr>
        <w:pStyle w:val="Corpodetexto"/>
        <w:spacing w:line="240" w:lineRule="auto"/>
        <w:jc w:val="left"/>
      </w:pPr>
      <w:r>
        <w:t xml:space="preserve">DIGI INTERNATIONAL.  </w:t>
      </w:r>
      <w:proofErr w:type="spellStart"/>
      <w:r w:rsidRPr="00B375A1">
        <w:rPr>
          <w:b/>
          <w:bCs/>
          <w:i/>
          <w:iCs/>
        </w:rPr>
        <w:t>How</w:t>
      </w:r>
      <w:proofErr w:type="spellEnd"/>
      <w:r w:rsidRPr="00B375A1">
        <w:rPr>
          <w:b/>
          <w:bCs/>
          <w:i/>
          <w:iCs/>
        </w:rPr>
        <w:t xml:space="preserve"> </w:t>
      </w:r>
      <w:proofErr w:type="spellStart"/>
      <w:r w:rsidRPr="00B375A1">
        <w:rPr>
          <w:b/>
          <w:bCs/>
          <w:i/>
          <w:iCs/>
        </w:rPr>
        <w:t>XBee</w:t>
      </w:r>
      <w:proofErr w:type="spellEnd"/>
      <w:r w:rsidRPr="00B375A1">
        <w:rPr>
          <w:b/>
          <w:bCs/>
          <w:i/>
          <w:iCs/>
        </w:rPr>
        <w:t xml:space="preserve"> devices </w:t>
      </w:r>
      <w:proofErr w:type="spellStart"/>
      <w:proofErr w:type="gramStart"/>
      <w:r w:rsidRPr="00B375A1">
        <w:rPr>
          <w:b/>
          <w:bCs/>
          <w:i/>
          <w:iCs/>
        </w:rPr>
        <w:t>work</w:t>
      </w:r>
      <w:proofErr w:type="spellEnd"/>
      <w:r>
        <w:t xml:space="preserve"> .</w:t>
      </w:r>
      <w:proofErr w:type="gramEnd"/>
      <w:r>
        <w:t xml:space="preserve"> 2019. Disponível em: https://www.virtual-serial-port.org/article/com-port-in-proteus/. Acesso em: 29 de novembro de 2019.</w:t>
      </w:r>
    </w:p>
    <w:p w14:paraId="3540BB4C" w14:textId="77777777" w:rsidR="00B375A1" w:rsidRDefault="00B375A1" w:rsidP="00C460BA">
      <w:pPr>
        <w:pStyle w:val="Corpodetexto"/>
        <w:spacing w:line="240" w:lineRule="auto"/>
        <w:jc w:val="left"/>
      </w:pPr>
    </w:p>
    <w:p w14:paraId="0740A09D" w14:textId="42B855D1" w:rsidR="00B375A1" w:rsidRDefault="00B375A1" w:rsidP="00B375A1">
      <w:pPr>
        <w:pStyle w:val="Corpodetexto"/>
        <w:spacing w:line="240" w:lineRule="auto"/>
        <w:jc w:val="left"/>
      </w:pPr>
      <w:r>
        <w:t xml:space="preserve">ELECTRONIC IMAGING. </w:t>
      </w:r>
      <w:proofErr w:type="spellStart"/>
      <w:r w:rsidRPr="007067AD">
        <w:rPr>
          <w:b/>
          <w:bCs/>
          <w:i/>
          <w:iCs/>
        </w:rPr>
        <w:t>Types</w:t>
      </w:r>
      <w:proofErr w:type="spellEnd"/>
      <w:r w:rsidRPr="007067AD">
        <w:rPr>
          <w:b/>
          <w:bCs/>
          <w:i/>
          <w:iCs/>
        </w:rPr>
        <w:t xml:space="preserve"> </w:t>
      </w:r>
      <w:proofErr w:type="spellStart"/>
      <w:r w:rsidRPr="007067AD">
        <w:rPr>
          <w:b/>
          <w:bCs/>
          <w:i/>
          <w:iCs/>
        </w:rPr>
        <w:t>of</w:t>
      </w:r>
      <w:proofErr w:type="spellEnd"/>
      <w:r w:rsidRPr="007067AD">
        <w:rPr>
          <w:b/>
          <w:bCs/>
          <w:i/>
          <w:iCs/>
        </w:rPr>
        <w:t xml:space="preserve"> </w:t>
      </w:r>
      <w:proofErr w:type="spellStart"/>
      <w:r w:rsidRPr="007067AD">
        <w:rPr>
          <w:b/>
          <w:bCs/>
          <w:i/>
          <w:iCs/>
        </w:rPr>
        <w:t>Barcodes</w:t>
      </w:r>
      <w:proofErr w:type="spellEnd"/>
      <w:r>
        <w:t>. 2016. Disponível em: https://barcode-labels.com/getting-started/barcodes/types/. Acesso em: 29 de novembro de 2019.</w:t>
      </w:r>
    </w:p>
    <w:p w14:paraId="34C113E2" w14:textId="6E24A096" w:rsidR="00A5279F" w:rsidRDefault="00A5279F" w:rsidP="00B375A1">
      <w:pPr>
        <w:pStyle w:val="Corpodetexto"/>
        <w:spacing w:line="240" w:lineRule="auto"/>
        <w:jc w:val="left"/>
      </w:pPr>
    </w:p>
    <w:p w14:paraId="1EC95EB2" w14:textId="77777777" w:rsidR="00A5279F" w:rsidRDefault="00A5279F" w:rsidP="00A5279F">
      <w:pPr>
        <w:pStyle w:val="Corpodetexto"/>
        <w:spacing w:line="240" w:lineRule="auto"/>
        <w:jc w:val="left"/>
      </w:pPr>
      <w:r>
        <w:t xml:space="preserve">ELTIMA. </w:t>
      </w:r>
      <w:proofErr w:type="spellStart"/>
      <w:r w:rsidRPr="00B375A1">
        <w:rPr>
          <w:b/>
          <w:bCs/>
          <w:i/>
          <w:iCs/>
        </w:rPr>
        <w:t>Working</w:t>
      </w:r>
      <w:proofErr w:type="spellEnd"/>
      <w:r w:rsidRPr="00B375A1">
        <w:rPr>
          <w:b/>
          <w:bCs/>
          <w:i/>
          <w:iCs/>
        </w:rPr>
        <w:t xml:space="preserve"> </w:t>
      </w:r>
      <w:proofErr w:type="spellStart"/>
      <w:r w:rsidRPr="00B375A1">
        <w:rPr>
          <w:b/>
          <w:bCs/>
          <w:i/>
          <w:iCs/>
        </w:rPr>
        <w:t>with</w:t>
      </w:r>
      <w:proofErr w:type="spellEnd"/>
      <w:r w:rsidRPr="00B375A1">
        <w:rPr>
          <w:b/>
          <w:bCs/>
          <w:i/>
          <w:iCs/>
        </w:rPr>
        <w:t xml:space="preserve"> </w:t>
      </w:r>
      <w:proofErr w:type="spellStart"/>
      <w:r w:rsidRPr="00B375A1">
        <w:rPr>
          <w:b/>
          <w:bCs/>
          <w:i/>
          <w:iCs/>
        </w:rPr>
        <w:t>the</w:t>
      </w:r>
      <w:proofErr w:type="spellEnd"/>
      <w:r w:rsidRPr="00B375A1">
        <w:rPr>
          <w:b/>
          <w:bCs/>
          <w:i/>
          <w:iCs/>
        </w:rPr>
        <w:t xml:space="preserve"> Serial </w:t>
      </w:r>
      <w:proofErr w:type="spellStart"/>
      <w:r w:rsidRPr="00B375A1">
        <w:rPr>
          <w:b/>
          <w:bCs/>
          <w:i/>
          <w:iCs/>
        </w:rPr>
        <w:t>Port</w:t>
      </w:r>
      <w:proofErr w:type="spellEnd"/>
      <w:r w:rsidRPr="00B375A1">
        <w:rPr>
          <w:b/>
          <w:bCs/>
          <w:i/>
          <w:iCs/>
        </w:rPr>
        <w:t xml:space="preserve"> </w:t>
      </w:r>
      <w:proofErr w:type="spellStart"/>
      <w:r w:rsidRPr="00B375A1">
        <w:rPr>
          <w:b/>
          <w:bCs/>
          <w:i/>
          <w:iCs/>
        </w:rPr>
        <w:t>model</w:t>
      </w:r>
      <w:proofErr w:type="spellEnd"/>
      <w:r w:rsidRPr="00B375A1">
        <w:rPr>
          <w:b/>
          <w:bCs/>
          <w:i/>
          <w:iCs/>
        </w:rPr>
        <w:t xml:space="preserve"> in </w:t>
      </w:r>
      <w:proofErr w:type="spellStart"/>
      <w:r w:rsidRPr="00B375A1">
        <w:rPr>
          <w:b/>
          <w:bCs/>
          <w:i/>
          <w:iCs/>
        </w:rPr>
        <w:t>Proteus</w:t>
      </w:r>
      <w:proofErr w:type="spellEnd"/>
      <w:r>
        <w:t>. 2017. Disponível em: https://www.virtual-serial-port.org/article/com-port-in-proteus/. Acesso em: 29 de novembro de 2019.</w:t>
      </w:r>
    </w:p>
    <w:p w14:paraId="0E319261" w14:textId="77777777" w:rsidR="00A5279F" w:rsidRDefault="00A5279F" w:rsidP="00B375A1">
      <w:pPr>
        <w:pStyle w:val="Corpodetexto"/>
        <w:spacing w:line="240" w:lineRule="auto"/>
        <w:jc w:val="left"/>
      </w:pPr>
    </w:p>
    <w:p w14:paraId="506657C3" w14:textId="77777777" w:rsidR="00B96FEF" w:rsidRDefault="00B96FEF" w:rsidP="00B96FEF">
      <w:pPr>
        <w:pStyle w:val="Corpodetexto"/>
        <w:spacing w:line="240" w:lineRule="auto"/>
        <w:jc w:val="left"/>
      </w:pPr>
      <w:r>
        <w:t xml:space="preserve">EMBARCADOS. </w:t>
      </w:r>
      <w:r w:rsidRPr="00F33942">
        <w:rPr>
          <w:b/>
          <w:bCs/>
        </w:rPr>
        <w:t>Apresentando o módulo ESP8266</w:t>
      </w:r>
      <w:r>
        <w:t>. 2015. Disponível em: https://www.embarcados.com.br/modulo-esp8266/. Acesso em: 29 de maio de 2019.</w:t>
      </w:r>
    </w:p>
    <w:p w14:paraId="0141B673" w14:textId="77777777" w:rsidR="00B96FEF" w:rsidRDefault="00B96FEF" w:rsidP="00B96FEF">
      <w:pPr>
        <w:pStyle w:val="Corpodetexto"/>
        <w:spacing w:line="240" w:lineRule="auto"/>
        <w:jc w:val="left"/>
      </w:pPr>
      <w:r>
        <w:t xml:space="preserve"> </w:t>
      </w:r>
    </w:p>
    <w:p w14:paraId="62BD71B1" w14:textId="6EB3CFC7" w:rsidR="00C460BA" w:rsidRDefault="00C460BA" w:rsidP="00C460BA">
      <w:pPr>
        <w:pStyle w:val="Corpodetexto"/>
        <w:spacing w:line="240" w:lineRule="auto"/>
        <w:jc w:val="left"/>
      </w:pPr>
      <w:r>
        <w:t xml:space="preserve">FERNANDES, B. F. </w:t>
      </w:r>
      <w:r w:rsidRPr="00F33942">
        <w:rPr>
          <w:b/>
          <w:bCs/>
        </w:rPr>
        <w:t>Sistema de Biblioteca USP</w:t>
      </w:r>
      <w:r>
        <w:t xml:space="preserve">. 2013. Disponível em: http://biblioteca.fflch.usp.br/sites/biblioteca.fflch.usp.br/files/REGRAS_EMPR%C3%89STIMOS_.pdf. Acesso em: 29 </w:t>
      </w:r>
      <w:r w:rsidR="00080BE0">
        <w:t>de maio de 2019</w:t>
      </w:r>
      <w:r>
        <w:t>.</w:t>
      </w:r>
    </w:p>
    <w:p w14:paraId="18BF87D1" w14:textId="77777777" w:rsidR="00C460BA" w:rsidRDefault="00C460BA" w:rsidP="00C460BA">
      <w:pPr>
        <w:pStyle w:val="Corpodetexto"/>
        <w:spacing w:line="240" w:lineRule="auto"/>
        <w:jc w:val="left"/>
      </w:pPr>
      <w:r>
        <w:t xml:space="preserve"> </w:t>
      </w:r>
    </w:p>
    <w:p w14:paraId="7BD3F8F0" w14:textId="77777777" w:rsidR="00A5279F" w:rsidRDefault="00A5279F" w:rsidP="00A5279F">
      <w:pPr>
        <w:pStyle w:val="Corpodetexto"/>
        <w:spacing w:line="240" w:lineRule="auto"/>
        <w:jc w:val="left"/>
      </w:pPr>
      <w:r>
        <w:t xml:space="preserve">FILEHIPPO. </w:t>
      </w:r>
      <w:r w:rsidRPr="00B375A1">
        <w:rPr>
          <w:b/>
          <w:bCs/>
          <w:i/>
          <w:iCs/>
        </w:rPr>
        <w:t xml:space="preserve">Virtual Serial </w:t>
      </w:r>
      <w:proofErr w:type="spellStart"/>
      <w:r w:rsidRPr="00B375A1">
        <w:rPr>
          <w:b/>
          <w:bCs/>
          <w:i/>
          <w:iCs/>
        </w:rPr>
        <w:t>Port</w:t>
      </w:r>
      <w:proofErr w:type="spellEnd"/>
      <w:r w:rsidRPr="00B375A1">
        <w:rPr>
          <w:b/>
          <w:bCs/>
          <w:i/>
          <w:iCs/>
        </w:rPr>
        <w:t xml:space="preserve"> Driver</w:t>
      </w:r>
      <w:r>
        <w:t>. 2018. Disponível em: https://filehippo.com/download_virtual_serial_port_driver/. Acesso em: 29 de novembro de 2019.</w:t>
      </w:r>
    </w:p>
    <w:p w14:paraId="5CE7CD2B" w14:textId="77777777" w:rsidR="00A5279F" w:rsidRDefault="00A5279F" w:rsidP="00C460BA">
      <w:pPr>
        <w:pStyle w:val="Corpodetexto"/>
        <w:spacing w:line="240" w:lineRule="auto"/>
        <w:jc w:val="left"/>
      </w:pPr>
    </w:p>
    <w:p w14:paraId="7C70432F" w14:textId="77777777" w:rsidR="00B96FEF" w:rsidRDefault="00B96FEF" w:rsidP="00B96FEF">
      <w:pPr>
        <w:pStyle w:val="Corpodetexto"/>
        <w:spacing w:line="240" w:lineRule="auto"/>
        <w:jc w:val="left"/>
      </w:pPr>
      <w:r>
        <w:lastRenderedPageBreak/>
        <w:t xml:space="preserve">GALVANIZE. </w:t>
      </w:r>
      <w:proofErr w:type="spellStart"/>
      <w:r w:rsidRPr="00B375A1">
        <w:rPr>
          <w:b/>
          <w:bCs/>
          <w:i/>
          <w:iCs/>
        </w:rPr>
        <w:t>How</w:t>
      </w:r>
      <w:proofErr w:type="spellEnd"/>
      <w:r w:rsidRPr="00B375A1">
        <w:rPr>
          <w:b/>
          <w:bCs/>
          <w:i/>
          <w:iCs/>
        </w:rPr>
        <w:t xml:space="preserve"> </w:t>
      </w:r>
      <w:proofErr w:type="spellStart"/>
      <w:r w:rsidRPr="00B375A1">
        <w:rPr>
          <w:b/>
          <w:bCs/>
          <w:i/>
          <w:iCs/>
        </w:rPr>
        <w:t>to</w:t>
      </w:r>
      <w:proofErr w:type="spellEnd"/>
      <w:r w:rsidRPr="00B375A1">
        <w:rPr>
          <w:b/>
          <w:bCs/>
          <w:i/>
          <w:iCs/>
        </w:rPr>
        <w:t xml:space="preserve"> Use Chrome </w:t>
      </w:r>
      <w:proofErr w:type="spellStart"/>
      <w:r w:rsidRPr="00B375A1">
        <w:rPr>
          <w:b/>
          <w:bCs/>
          <w:i/>
          <w:iCs/>
        </w:rPr>
        <w:t>DevTools</w:t>
      </w:r>
      <w:proofErr w:type="spellEnd"/>
      <w:r w:rsidRPr="00B375A1">
        <w:rPr>
          <w:b/>
          <w:bCs/>
          <w:i/>
          <w:iCs/>
        </w:rPr>
        <w:t xml:space="preserve"> for </w:t>
      </w:r>
      <w:proofErr w:type="spellStart"/>
      <w:r w:rsidRPr="00B375A1">
        <w:rPr>
          <w:b/>
          <w:bCs/>
          <w:i/>
          <w:iCs/>
        </w:rPr>
        <w:t>the</w:t>
      </w:r>
      <w:proofErr w:type="spellEnd"/>
      <w:r w:rsidRPr="00B375A1">
        <w:rPr>
          <w:b/>
          <w:bCs/>
          <w:i/>
          <w:iCs/>
        </w:rPr>
        <w:t xml:space="preserve"> </w:t>
      </w:r>
      <w:proofErr w:type="spellStart"/>
      <w:r w:rsidRPr="00B375A1">
        <w:rPr>
          <w:b/>
          <w:bCs/>
          <w:i/>
          <w:iCs/>
        </w:rPr>
        <w:t>Absolute</w:t>
      </w:r>
      <w:proofErr w:type="spellEnd"/>
      <w:r w:rsidRPr="00B375A1">
        <w:rPr>
          <w:b/>
          <w:bCs/>
          <w:i/>
          <w:iCs/>
        </w:rPr>
        <w:t xml:space="preserve"> </w:t>
      </w:r>
      <w:proofErr w:type="spellStart"/>
      <w:r w:rsidRPr="00B375A1">
        <w:rPr>
          <w:b/>
          <w:bCs/>
          <w:i/>
          <w:iCs/>
        </w:rPr>
        <w:t>Beginner</w:t>
      </w:r>
      <w:proofErr w:type="spellEnd"/>
      <w:r>
        <w:t>. 2017. Disponível em: https://blog.galvanize.com/how-to-use-chrome-devtools-for-the-absolute-beginner/. Acesso em: 29 de novembro de 2019.</w:t>
      </w:r>
    </w:p>
    <w:p w14:paraId="79CE5623" w14:textId="77777777" w:rsidR="00B96FEF" w:rsidRDefault="00B96FEF" w:rsidP="00B96FEF">
      <w:pPr>
        <w:pStyle w:val="Corpodetexto"/>
        <w:spacing w:line="240" w:lineRule="auto"/>
        <w:jc w:val="left"/>
      </w:pPr>
    </w:p>
    <w:p w14:paraId="06CA21B7" w14:textId="0B4B256F" w:rsidR="00C460BA" w:rsidRDefault="00C460BA" w:rsidP="00C460BA">
      <w:pPr>
        <w:pStyle w:val="Corpodetexto"/>
        <w:spacing w:line="240" w:lineRule="auto"/>
        <w:jc w:val="left"/>
      </w:pPr>
      <w:r>
        <w:t xml:space="preserve">GESTÃOCLICK. </w:t>
      </w:r>
      <w:r w:rsidRPr="00F33942">
        <w:rPr>
          <w:b/>
          <w:bCs/>
        </w:rPr>
        <w:t>O que é automação de processos, quando e como iniciar</w:t>
      </w:r>
      <w:r>
        <w:t xml:space="preserve">. 2012. Disponível em: https://gestaoclick.com.br/blog/automacao-de-processos. Acesso em: 29 </w:t>
      </w:r>
      <w:r w:rsidR="00080BE0">
        <w:t>de maio de 2019</w:t>
      </w:r>
      <w:r>
        <w:t>.</w:t>
      </w:r>
    </w:p>
    <w:p w14:paraId="137C1338" w14:textId="77777777" w:rsidR="00C460BA" w:rsidRDefault="00C460BA" w:rsidP="00C460BA">
      <w:pPr>
        <w:pStyle w:val="Corpodetexto"/>
        <w:spacing w:line="240" w:lineRule="auto"/>
        <w:jc w:val="left"/>
      </w:pPr>
      <w:r>
        <w:t xml:space="preserve"> </w:t>
      </w:r>
    </w:p>
    <w:p w14:paraId="19FA057E" w14:textId="2F7773F3" w:rsidR="00C460BA" w:rsidRDefault="00C460BA" w:rsidP="00C460BA">
      <w:pPr>
        <w:pStyle w:val="Corpodetexto"/>
        <w:spacing w:line="240" w:lineRule="auto"/>
        <w:jc w:val="left"/>
      </w:pPr>
      <w:r>
        <w:t xml:space="preserve">IKEDA, R. F. T. B. </w:t>
      </w:r>
      <w:r w:rsidRPr="00F33942">
        <w:rPr>
          <w:b/>
          <w:bCs/>
        </w:rPr>
        <w:t>Sistema de Gerenciamento de Empréstimos dos Equipamentos de Laboratório do DAELN-CM</w:t>
      </w:r>
      <w:r>
        <w:t xml:space="preserve">. 2017. Trabalho de Conclusão de Curso </w:t>
      </w:r>
      <w:r w:rsidR="00F33942">
        <w:t>(</w:t>
      </w:r>
      <w:r>
        <w:t>Bacharelado em Engenharia Eletrônica</w:t>
      </w:r>
      <w:r w:rsidR="00F33942">
        <w:t>) -</w:t>
      </w:r>
      <w:r>
        <w:t xml:space="preserve"> Universidade Tecnológica Federal do Paraná. Campo Mourão, 2017.  Disponível em: http://repositorio.roca.utfpr.edu.br/jspui/handle/1/7256. Acesso em: 29 </w:t>
      </w:r>
      <w:r w:rsidR="00080BE0">
        <w:t>de maio de 2019</w:t>
      </w:r>
      <w:r>
        <w:t>.</w:t>
      </w:r>
    </w:p>
    <w:p w14:paraId="27B16474" w14:textId="77777777" w:rsidR="00C460BA" w:rsidRDefault="00C460BA" w:rsidP="00C460BA">
      <w:pPr>
        <w:pStyle w:val="Corpodetexto"/>
        <w:spacing w:line="240" w:lineRule="auto"/>
        <w:jc w:val="left"/>
      </w:pPr>
      <w:r>
        <w:t xml:space="preserve"> </w:t>
      </w:r>
    </w:p>
    <w:p w14:paraId="21045309" w14:textId="77777777" w:rsidR="00B375A1" w:rsidRDefault="00B375A1" w:rsidP="00B375A1">
      <w:pPr>
        <w:pStyle w:val="Corpodetexto"/>
        <w:spacing w:line="240" w:lineRule="auto"/>
        <w:jc w:val="left"/>
      </w:pPr>
      <w:r>
        <w:t xml:space="preserve">KINSTA. </w:t>
      </w:r>
      <w:proofErr w:type="spellStart"/>
      <w:r w:rsidRPr="00B375A1">
        <w:rPr>
          <w:b/>
          <w:bCs/>
          <w:i/>
          <w:iCs/>
        </w:rPr>
        <w:t>What</w:t>
      </w:r>
      <w:proofErr w:type="spellEnd"/>
      <w:r w:rsidRPr="00B375A1">
        <w:rPr>
          <w:b/>
          <w:bCs/>
          <w:i/>
          <w:iCs/>
        </w:rPr>
        <w:t xml:space="preserve"> </w:t>
      </w:r>
      <w:proofErr w:type="spellStart"/>
      <w:r w:rsidRPr="00B375A1">
        <w:rPr>
          <w:b/>
          <w:bCs/>
          <w:i/>
          <w:iCs/>
        </w:rPr>
        <w:t>is</w:t>
      </w:r>
      <w:proofErr w:type="spellEnd"/>
      <w:r w:rsidRPr="00B375A1">
        <w:rPr>
          <w:b/>
          <w:bCs/>
          <w:i/>
          <w:iCs/>
        </w:rPr>
        <w:t xml:space="preserve"> </w:t>
      </w:r>
      <w:proofErr w:type="spellStart"/>
      <w:proofErr w:type="gramStart"/>
      <w:r w:rsidRPr="00B375A1">
        <w:rPr>
          <w:b/>
          <w:bCs/>
          <w:i/>
          <w:iCs/>
        </w:rPr>
        <w:t>Github</w:t>
      </w:r>
      <w:proofErr w:type="spellEnd"/>
      <w:r w:rsidRPr="00B375A1">
        <w:rPr>
          <w:b/>
          <w:bCs/>
          <w:i/>
          <w:iCs/>
        </w:rPr>
        <w:t>?</w:t>
      </w:r>
      <w:r>
        <w:t>.</w:t>
      </w:r>
      <w:proofErr w:type="gramEnd"/>
      <w:r>
        <w:t xml:space="preserve"> 2016. Disponível em: https://kinsta.com/knowledgebase/what-is-github/. Acesso em: 29 de novembro de 2019.</w:t>
      </w:r>
    </w:p>
    <w:p w14:paraId="6DF88B2E" w14:textId="77777777" w:rsidR="00B375A1" w:rsidRDefault="00B375A1" w:rsidP="00C460BA">
      <w:pPr>
        <w:pStyle w:val="Corpodetexto"/>
        <w:spacing w:line="240" w:lineRule="auto"/>
        <w:jc w:val="left"/>
      </w:pPr>
    </w:p>
    <w:p w14:paraId="5B677A06" w14:textId="73005872" w:rsidR="00C460BA" w:rsidRDefault="00C460BA" w:rsidP="00C460BA">
      <w:pPr>
        <w:pStyle w:val="Corpodetexto"/>
        <w:spacing w:line="240" w:lineRule="auto"/>
        <w:jc w:val="left"/>
      </w:pPr>
      <w:r>
        <w:t xml:space="preserve">LEND-ITEMS. </w:t>
      </w:r>
      <w:proofErr w:type="spellStart"/>
      <w:r w:rsidRPr="00F33942">
        <w:rPr>
          <w:b/>
          <w:bCs/>
          <w:i/>
          <w:iCs/>
        </w:rPr>
        <w:t>Manage</w:t>
      </w:r>
      <w:proofErr w:type="spellEnd"/>
      <w:r w:rsidRPr="00F33942">
        <w:rPr>
          <w:b/>
          <w:bCs/>
          <w:i/>
          <w:iCs/>
        </w:rPr>
        <w:t xml:space="preserve"> </w:t>
      </w:r>
      <w:proofErr w:type="spellStart"/>
      <w:r w:rsidRPr="00F33942">
        <w:rPr>
          <w:b/>
          <w:bCs/>
          <w:i/>
          <w:iCs/>
        </w:rPr>
        <w:t>Your</w:t>
      </w:r>
      <w:proofErr w:type="spellEnd"/>
      <w:r w:rsidRPr="00F33942">
        <w:rPr>
          <w:b/>
          <w:bCs/>
          <w:i/>
          <w:iCs/>
        </w:rPr>
        <w:t xml:space="preserve"> </w:t>
      </w:r>
      <w:proofErr w:type="spellStart"/>
      <w:r w:rsidRPr="00F33942">
        <w:rPr>
          <w:b/>
          <w:bCs/>
          <w:i/>
          <w:iCs/>
        </w:rPr>
        <w:t>Inventory</w:t>
      </w:r>
      <w:proofErr w:type="spellEnd"/>
      <w:r w:rsidRPr="00F33942">
        <w:rPr>
          <w:b/>
          <w:bCs/>
          <w:i/>
          <w:iCs/>
        </w:rPr>
        <w:t xml:space="preserve"> </w:t>
      </w:r>
      <w:proofErr w:type="spellStart"/>
      <w:r w:rsidRPr="00F33942">
        <w:rPr>
          <w:b/>
          <w:bCs/>
          <w:i/>
          <w:iCs/>
        </w:rPr>
        <w:t>Easily</w:t>
      </w:r>
      <w:proofErr w:type="spellEnd"/>
      <w:r>
        <w:t>. 20</w:t>
      </w:r>
      <w:ins w:id="118" w:author="Mônica" w:date="2019-12-08T20:20:00Z">
        <w:r w:rsidR="00F33942">
          <w:t>15</w:t>
        </w:r>
      </w:ins>
      <w:del w:id="119" w:author="Mônica" w:date="2019-12-08T20:20:00Z">
        <w:r w:rsidDel="00F33942">
          <w:delText>15</w:delText>
        </w:r>
      </w:del>
      <w:r>
        <w:t xml:space="preserve">. Disponível em: http://www.lend-items.com/. Acesso em: 29 </w:t>
      </w:r>
      <w:r w:rsidR="00080BE0">
        <w:t>de maio de 2019</w:t>
      </w:r>
      <w:r>
        <w:t>.</w:t>
      </w:r>
    </w:p>
    <w:p w14:paraId="2BC127C0" w14:textId="77777777" w:rsidR="00C460BA" w:rsidRDefault="00C460BA" w:rsidP="00C460BA">
      <w:pPr>
        <w:pStyle w:val="Corpodetexto"/>
        <w:spacing w:line="240" w:lineRule="auto"/>
        <w:jc w:val="left"/>
      </w:pPr>
      <w:r>
        <w:t xml:space="preserve"> </w:t>
      </w:r>
    </w:p>
    <w:p w14:paraId="2C1EB5FC" w14:textId="0CDA3973" w:rsidR="00C460BA" w:rsidRDefault="00C460BA" w:rsidP="00C460BA">
      <w:pPr>
        <w:pStyle w:val="Corpodetexto"/>
        <w:spacing w:line="240" w:lineRule="auto"/>
        <w:jc w:val="left"/>
      </w:pPr>
      <w:r>
        <w:t xml:space="preserve">MACÊDO, D. </w:t>
      </w:r>
      <w:r w:rsidRPr="00BC74BA">
        <w:rPr>
          <w:b/>
          <w:bCs/>
        </w:rPr>
        <w:t xml:space="preserve">Entendendo as aplicações </w:t>
      </w:r>
      <w:r w:rsidRPr="00BC74BA">
        <w:rPr>
          <w:b/>
          <w:bCs/>
          <w:i/>
          <w:iCs/>
        </w:rPr>
        <w:t>web</w:t>
      </w:r>
      <w:r>
        <w:t>. 2017. Disponível em: https: //www.diegomacedo.com.br/entendendo-as-</w:t>
      </w:r>
      <w:proofErr w:type="spellStart"/>
      <w:r>
        <w:t>aplicacoes</w:t>
      </w:r>
      <w:proofErr w:type="spellEnd"/>
      <w:r>
        <w:t xml:space="preserve">-web/. Acesso em: 29 </w:t>
      </w:r>
      <w:r w:rsidR="00080BE0">
        <w:t>de maio de 2019</w:t>
      </w:r>
      <w:r>
        <w:t>.</w:t>
      </w:r>
    </w:p>
    <w:p w14:paraId="4977749D" w14:textId="77777777" w:rsidR="00B375A1" w:rsidRDefault="00B375A1" w:rsidP="00C460BA">
      <w:pPr>
        <w:pStyle w:val="Corpodetexto"/>
        <w:spacing w:line="240" w:lineRule="auto"/>
        <w:jc w:val="left"/>
      </w:pPr>
    </w:p>
    <w:p w14:paraId="46C051D1" w14:textId="01AEFA02" w:rsidR="00B375A1" w:rsidRDefault="00B375A1" w:rsidP="00C460BA">
      <w:pPr>
        <w:pStyle w:val="Corpodetexto"/>
        <w:spacing w:line="240" w:lineRule="auto"/>
        <w:jc w:val="left"/>
      </w:pPr>
      <w:r>
        <w:t xml:space="preserve">MAQUINA DE RESULTADOS. </w:t>
      </w:r>
      <w:r w:rsidRPr="00B375A1">
        <w:rPr>
          <w:b/>
          <w:bCs/>
          <w:i/>
          <w:iCs/>
        </w:rPr>
        <w:t xml:space="preserve">O que é o nome de domínio e como ele </w:t>
      </w:r>
      <w:proofErr w:type="gramStart"/>
      <w:r w:rsidRPr="00B375A1">
        <w:rPr>
          <w:b/>
          <w:bCs/>
          <w:i/>
          <w:iCs/>
        </w:rPr>
        <w:t>funciona?</w:t>
      </w:r>
      <w:r>
        <w:t>.</w:t>
      </w:r>
      <w:proofErr w:type="gramEnd"/>
      <w:r>
        <w:t xml:space="preserve"> 2016. Disponível em: https://www.maquinaderesultados.com.br/o-que-e-o-nome-de-dominio-e-como-ele-funciona/. Acesso em: 29 de novembro de 2019.</w:t>
      </w:r>
    </w:p>
    <w:p w14:paraId="31385818" w14:textId="06C1755E" w:rsidR="00C460BA" w:rsidRDefault="00C460BA" w:rsidP="00C460BA">
      <w:pPr>
        <w:pStyle w:val="Corpodetexto"/>
        <w:spacing w:line="240" w:lineRule="auto"/>
        <w:jc w:val="left"/>
      </w:pPr>
      <w:r>
        <w:t xml:space="preserve"> </w:t>
      </w:r>
    </w:p>
    <w:p w14:paraId="59985880" w14:textId="491CE725" w:rsidR="00C460BA" w:rsidRDefault="00C460BA" w:rsidP="00C460BA">
      <w:pPr>
        <w:pStyle w:val="Corpodetexto"/>
        <w:spacing w:line="240" w:lineRule="auto"/>
        <w:jc w:val="left"/>
      </w:pPr>
      <w:r>
        <w:t xml:space="preserve">MARCEL, W. </w:t>
      </w:r>
      <w:proofErr w:type="spellStart"/>
      <w:r w:rsidRPr="00734A83">
        <w:rPr>
          <w:b/>
          <w:bCs/>
        </w:rPr>
        <w:t>VaiVem</w:t>
      </w:r>
      <w:proofErr w:type="spellEnd"/>
      <w:r w:rsidRPr="00734A83">
        <w:rPr>
          <w:b/>
          <w:bCs/>
        </w:rPr>
        <w:t xml:space="preserve"> - Siste</w:t>
      </w:r>
      <w:r w:rsidRPr="00BC74BA">
        <w:rPr>
          <w:b/>
          <w:bCs/>
        </w:rPr>
        <w:t>ma de empréstimos</w:t>
      </w:r>
      <w:r>
        <w:t xml:space="preserve">. 2013. Disponível em: http://wille.blog.br/2012/02/vaivem-sistema-de-emprestimos. Acesso em: 29 </w:t>
      </w:r>
      <w:r w:rsidR="00080BE0">
        <w:t>de maio de 2019</w:t>
      </w:r>
      <w:r>
        <w:t>.</w:t>
      </w:r>
    </w:p>
    <w:p w14:paraId="448800CA" w14:textId="77777777" w:rsidR="00C460BA" w:rsidRDefault="00C460BA" w:rsidP="00C460BA">
      <w:pPr>
        <w:pStyle w:val="Corpodetexto"/>
        <w:spacing w:line="240" w:lineRule="auto"/>
        <w:jc w:val="left"/>
      </w:pPr>
      <w:r>
        <w:t xml:space="preserve"> </w:t>
      </w:r>
    </w:p>
    <w:p w14:paraId="30931A81" w14:textId="4422FEC4" w:rsidR="00C460BA" w:rsidRDefault="00C460BA" w:rsidP="00C460BA">
      <w:pPr>
        <w:pStyle w:val="Corpodetexto"/>
        <w:spacing w:line="240" w:lineRule="auto"/>
        <w:jc w:val="left"/>
      </w:pPr>
      <w:r>
        <w:t xml:space="preserve">MARTINS, G. M. </w:t>
      </w:r>
      <w:r w:rsidRPr="00BC74BA">
        <w:rPr>
          <w:b/>
          <w:bCs/>
        </w:rPr>
        <w:t>Sistema de Gerenciamento para Biblioteca</w:t>
      </w:r>
      <w:r>
        <w:t>. 2015. Trabalho de Conclusão de Curso</w:t>
      </w:r>
      <w:r w:rsidR="00BC74BA">
        <w:t xml:space="preserve"> (</w:t>
      </w:r>
      <w:r>
        <w:t>Bacharelado em Ciência da Computação</w:t>
      </w:r>
      <w:r w:rsidR="00BC74BA">
        <w:t>) -</w:t>
      </w:r>
      <w:r>
        <w:t xml:space="preserve"> Instituto Municipal de Ensino Superior de Assis – IMESA, 2015. Disponível em: https://cepein.femanet.com.br/BDigital/arqTccs/1311320122.pdf. Acesso em: 29 </w:t>
      </w:r>
      <w:r w:rsidR="00080BE0">
        <w:t>de maio de 2019</w:t>
      </w:r>
      <w:r>
        <w:t>.</w:t>
      </w:r>
    </w:p>
    <w:p w14:paraId="166C8787" w14:textId="77777777" w:rsidR="00C460BA" w:rsidRDefault="00C460BA" w:rsidP="00C460BA">
      <w:pPr>
        <w:pStyle w:val="Corpodetexto"/>
        <w:spacing w:line="240" w:lineRule="auto"/>
        <w:jc w:val="left"/>
      </w:pPr>
      <w:r>
        <w:t xml:space="preserve"> </w:t>
      </w:r>
    </w:p>
    <w:p w14:paraId="5C981684" w14:textId="776634E2" w:rsidR="00C460BA" w:rsidRDefault="00C460BA" w:rsidP="00C460BA">
      <w:pPr>
        <w:pStyle w:val="Corpodetexto"/>
        <w:spacing w:line="240" w:lineRule="auto"/>
        <w:jc w:val="left"/>
      </w:pPr>
      <w:r>
        <w:t xml:space="preserve">MERCADO ELETRÔNICO. </w:t>
      </w:r>
      <w:r w:rsidRPr="00BE3215">
        <w:rPr>
          <w:b/>
          <w:bCs/>
        </w:rPr>
        <w:t>Automatização de processos: O que é e quais são os benefícios?</w:t>
      </w:r>
      <w:r>
        <w:t xml:space="preserve"> 2016. Disponível em: https://blog.me.com.br/automatizacao-de-processos/. Acesso em: 29</w:t>
      </w:r>
      <w:r w:rsidR="00BE3215">
        <w:t xml:space="preserve"> de</w:t>
      </w:r>
      <w:r>
        <w:t xml:space="preserve"> mai</w:t>
      </w:r>
      <w:r w:rsidR="00BE3215">
        <w:t>o de</w:t>
      </w:r>
      <w:r>
        <w:t xml:space="preserve"> 2019.</w:t>
      </w:r>
    </w:p>
    <w:p w14:paraId="51A4A2F0" w14:textId="77777777" w:rsidR="00C460BA" w:rsidRDefault="00C460BA" w:rsidP="00C460BA">
      <w:pPr>
        <w:pStyle w:val="Corpodetexto"/>
        <w:spacing w:line="240" w:lineRule="auto"/>
        <w:jc w:val="left"/>
      </w:pPr>
      <w:r>
        <w:t xml:space="preserve"> </w:t>
      </w:r>
    </w:p>
    <w:p w14:paraId="340BBAFD" w14:textId="2520146E" w:rsidR="00C460BA" w:rsidRDefault="00C460BA" w:rsidP="00C460BA">
      <w:pPr>
        <w:pStyle w:val="Corpodetexto"/>
        <w:spacing w:line="240" w:lineRule="auto"/>
        <w:jc w:val="left"/>
      </w:pPr>
      <w:r>
        <w:t xml:space="preserve">NOVIDÁ. </w:t>
      </w:r>
      <w:r w:rsidRPr="00080BE0">
        <w:rPr>
          <w:b/>
          <w:bCs/>
        </w:rPr>
        <w:t xml:space="preserve">Rede </w:t>
      </w:r>
      <w:proofErr w:type="spellStart"/>
      <w:r w:rsidRPr="00080BE0">
        <w:rPr>
          <w:b/>
          <w:bCs/>
        </w:rPr>
        <w:t>LoRa</w:t>
      </w:r>
      <w:proofErr w:type="spellEnd"/>
      <w:r w:rsidRPr="00080BE0">
        <w:rPr>
          <w:b/>
          <w:bCs/>
        </w:rPr>
        <w:t xml:space="preserve">: o que é e quais são as </w:t>
      </w:r>
      <w:proofErr w:type="gramStart"/>
      <w:r w:rsidRPr="00080BE0">
        <w:rPr>
          <w:b/>
          <w:bCs/>
        </w:rPr>
        <w:t>aplicações</w:t>
      </w:r>
      <w:r w:rsidR="00080BE0">
        <w:rPr>
          <w:b/>
          <w:bCs/>
        </w:rPr>
        <w:t>?</w:t>
      </w:r>
      <w:r w:rsidR="00080BE0">
        <w:t>.</w:t>
      </w:r>
      <w:proofErr w:type="gramEnd"/>
      <w:r w:rsidR="00080BE0">
        <w:t xml:space="preserve"> </w:t>
      </w:r>
      <w:r>
        <w:t xml:space="preserve">2018. Disponível em: https://novida.com.br/blog/rede-lora/. Acesso em: 29 </w:t>
      </w:r>
      <w:r w:rsidR="00080BE0">
        <w:t>de maio de 2019</w:t>
      </w:r>
      <w:r>
        <w:t>.</w:t>
      </w:r>
    </w:p>
    <w:p w14:paraId="411141AB" w14:textId="77777777" w:rsidR="00C460BA" w:rsidRDefault="00C460BA" w:rsidP="00C460BA">
      <w:pPr>
        <w:pStyle w:val="Corpodetexto"/>
        <w:spacing w:line="240" w:lineRule="auto"/>
        <w:jc w:val="left"/>
      </w:pPr>
      <w:r>
        <w:t xml:space="preserve"> </w:t>
      </w:r>
    </w:p>
    <w:p w14:paraId="4E111B15" w14:textId="04D3DFBE" w:rsidR="00C460BA" w:rsidRDefault="00C460BA" w:rsidP="00C460BA">
      <w:pPr>
        <w:pStyle w:val="Corpodetexto"/>
        <w:spacing w:line="240" w:lineRule="auto"/>
        <w:jc w:val="left"/>
      </w:pPr>
      <w:r>
        <w:t xml:space="preserve">OFICINA DA NET. </w:t>
      </w:r>
      <w:r w:rsidRPr="00080BE0">
        <w:rPr>
          <w:b/>
          <w:bCs/>
        </w:rPr>
        <w:t xml:space="preserve">O que são sistemas </w:t>
      </w:r>
      <w:proofErr w:type="gramStart"/>
      <w:r w:rsidRPr="00080BE0">
        <w:rPr>
          <w:b/>
          <w:bCs/>
        </w:rPr>
        <w:t>embarcados?</w:t>
      </w:r>
      <w:r w:rsidR="00080BE0">
        <w:t>.</w:t>
      </w:r>
      <w:proofErr w:type="gramEnd"/>
      <w:r>
        <w:t xml:space="preserve"> 2017. Disponível em: https: //www.oficinadanet.com.br/post/13538-o-que-sao-sistemas-embarcados. Acesso em: 29 </w:t>
      </w:r>
      <w:r w:rsidR="00080BE0">
        <w:t>de maio de 2019</w:t>
      </w:r>
      <w:r>
        <w:t>.</w:t>
      </w:r>
    </w:p>
    <w:p w14:paraId="4951E6D7" w14:textId="77777777" w:rsidR="00A5279F" w:rsidRDefault="00C460BA" w:rsidP="00B375A1">
      <w:pPr>
        <w:pStyle w:val="Corpodetexto"/>
        <w:spacing w:line="240" w:lineRule="auto"/>
        <w:jc w:val="left"/>
      </w:pPr>
      <w:r>
        <w:t xml:space="preserve"> </w:t>
      </w:r>
    </w:p>
    <w:p w14:paraId="04DA13C9" w14:textId="77777777" w:rsidR="00277418" w:rsidRDefault="00277418" w:rsidP="00277418">
      <w:pPr>
        <w:pStyle w:val="Corpodetexto"/>
        <w:spacing w:line="240" w:lineRule="auto"/>
        <w:jc w:val="left"/>
      </w:pPr>
      <w:r>
        <w:lastRenderedPageBreak/>
        <w:t xml:space="preserve">QUORA. </w:t>
      </w:r>
      <w:proofErr w:type="spellStart"/>
      <w:r w:rsidRPr="00B375A1">
        <w:rPr>
          <w:b/>
          <w:bCs/>
          <w:i/>
          <w:iCs/>
        </w:rPr>
        <w:t>What</w:t>
      </w:r>
      <w:proofErr w:type="spellEnd"/>
      <w:r w:rsidRPr="00B375A1">
        <w:rPr>
          <w:b/>
          <w:bCs/>
          <w:i/>
          <w:iCs/>
        </w:rPr>
        <w:t xml:space="preserve"> </w:t>
      </w:r>
      <w:proofErr w:type="spellStart"/>
      <w:r w:rsidRPr="00B375A1">
        <w:rPr>
          <w:b/>
          <w:bCs/>
          <w:i/>
          <w:iCs/>
        </w:rPr>
        <w:t>is</w:t>
      </w:r>
      <w:proofErr w:type="spellEnd"/>
      <w:r w:rsidRPr="00B375A1">
        <w:rPr>
          <w:b/>
          <w:bCs/>
          <w:i/>
          <w:iCs/>
        </w:rPr>
        <w:t xml:space="preserve"> .</w:t>
      </w:r>
      <w:proofErr w:type="spellStart"/>
      <w:r w:rsidRPr="00B375A1">
        <w:rPr>
          <w:b/>
          <w:bCs/>
          <w:i/>
          <w:iCs/>
        </w:rPr>
        <w:t>bat</w:t>
      </w:r>
      <w:proofErr w:type="spellEnd"/>
      <w:r w:rsidRPr="00B375A1">
        <w:rPr>
          <w:b/>
          <w:bCs/>
          <w:i/>
          <w:iCs/>
        </w:rPr>
        <w:t xml:space="preserve"> </w:t>
      </w:r>
      <w:proofErr w:type="gramStart"/>
      <w:r w:rsidRPr="00B375A1">
        <w:rPr>
          <w:b/>
          <w:bCs/>
          <w:i/>
          <w:iCs/>
        </w:rPr>
        <w:t>files?</w:t>
      </w:r>
      <w:r>
        <w:t>.</w:t>
      </w:r>
      <w:proofErr w:type="gramEnd"/>
      <w:r>
        <w:t xml:space="preserve"> 2010. Disponível em: https://www.quora.com/What-are-bat-files. Acesso em: 29 de novembro de 2019.</w:t>
      </w:r>
    </w:p>
    <w:p w14:paraId="3F679C0A" w14:textId="77777777" w:rsidR="00277418" w:rsidRDefault="00277418" w:rsidP="00B375A1">
      <w:pPr>
        <w:pStyle w:val="Corpodetexto"/>
        <w:spacing w:line="240" w:lineRule="auto"/>
        <w:jc w:val="left"/>
      </w:pPr>
    </w:p>
    <w:p w14:paraId="392B58C0" w14:textId="528898B1" w:rsidR="00B375A1" w:rsidRDefault="00F54325" w:rsidP="00B375A1">
      <w:pPr>
        <w:pStyle w:val="Corpodetexto"/>
        <w:spacing w:line="240" w:lineRule="auto"/>
        <w:jc w:val="left"/>
      </w:pPr>
      <w:r>
        <w:rPr>
          <w:szCs w:val="24"/>
        </w:rPr>
        <w:t>_______.</w:t>
      </w:r>
      <w:r w:rsidR="00B375A1">
        <w:t xml:space="preserve"> </w:t>
      </w:r>
      <w:proofErr w:type="spellStart"/>
      <w:r w:rsidR="00B375A1" w:rsidRPr="00A173F3">
        <w:rPr>
          <w:b/>
          <w:bCs/>
          <w:i/>
          <w:iCs/>
        </w:rPr>
        <w:t>What</w:t>
      </w:r>
      <w:proofErr w:type="spellEnd"/>
      <w:r w:rsidR="00B375A1" w:rsidRPr="00A173F3">
        <w:rPr>
          <w:b/>
          <w:bCs/>
          <w:i/>
          <w:iCs/>
        </w:rPr>
        <w:t xml:space="preserve"> </w:t>
      </w:r>
      <w:proofErr w:type="spellStart"/>
      <w:r w:rsidR="00B375A1" w:rsidRPr="00A173F3">
        <w:rPr>
          <w:b/>
          <w:bCs/>
          <w:i/>
          <w:iCs/>
        </w:rPr>
        <w:t>is</w:t>
      </w:r>
      <w:proofErr w:type="spellEnd"/>
      <w:r w:rsidR="00B375A1" w:rsidRPr="00A173F3">
        <w:rPr>
          <w:b/>
          <w:bCs/>
          <w:i/>
          <w:iCs/>
        </w:rPr>
        <w:t xml:space="preserve"> </w:t>
      </w:r>
      <w:proofErr w:type="spellStart"/>
      <w:r w:rsidR="00B375A1" w:rsidRPr="00A173F3">
        <w:rPr>
          <w:b/>
          <w:bCs/>
          <w:i/>
          <w:iCs/>
        </w:rPr>
        <w:t>JavaScript</w:t>
      </w:r>
      <w:proofErr w:type="spellEnd"/>
      <w:r w:rsidR="00B375A1" w:rsidRPr="00A173F3">
        <w:rPr>
          <w:b/>
          <w:bCs/>
          <w:i/>
          <w:iCs/>
        </w:rPr>
        <w:t xml:space="preserve"> </w:t>
      </w:r>
      <w:proofErr w:type="spellStart"/>
      <w:r w:rsidR="00B375A1" w:rsidRPr="00A173F3">
        <w:rPr>
          <w:b/>
          <w:bCs/>
          <w:i/>
          <w:iCs/>
        </w:rPr>
        <w:t>used</w:t>
      </w:r>
      <w:proofErr w:type="spellEnd"/>
      <w:r w:rsidR="00B375A1" w:rsidRPr="00A173F3">
        <w:rPr>
          <w:b/>
          <w:bCs/>
          <w:i/>
          <w:iCs/>
        </w:rPr>
        <w:t xml:space="preserve"> </w:t>
      </w:r>
      <w:proofErr w:type="gramStart"/>
      <w:r w:rsidR="00B375A1" w:rsidRPr="00A173F3">
        <w:rPr>
          <w:b/>
          <w:bCs/>
          <w:i/>
          <w:iCs/>
        </w:rPr>
        <w:t>for?</w:t>
      </w:r>
      <w:r w:rsidR="00B375A1">
        <w:t>.</w:t>
      </w:r>
      <w:proofErr w:type="gramEnd"/>
      <w:r w:rsidR="00B375A1">
        <w:t xml:space="preserve"> 201</w:t>
      </w:r>
      <w:r w:rsidR="00277418">
        <w:t>8</w:t>
      </w:r>
      <w:r w:rsidR="00B375A1">
        <w:t>. Disponível em: https://www.quora.com/What-is-JavaScript-used-for-1. Acesso em: 29 de novembro de 2019.</w:t>
      </w:r>
    </w:p>
    <w:p w14:paraId="5BEAC8E9" w14:textId="592A8BA7" w:rsidR="00B375A1" w:rsidRDefault="00B375A1" w:rsidP="00C460BA">
      <w:pPr>
        <w:pStyle w:val="Corpodetexto"/>
        <w:spacing w:line="240" w:lineRule="auto"/>
        <w:jc w:val="left"/>
      </w:pPr>
    </w:p>
    <w:p w14:paraId="042724F7" w14:textId="3BF6B1DA" w:rsidR="00277418" w:rsidRDefault="00F54325" w:rsidP="00277418">
      <w:pPr>
        <w:pStyle w:val="Corpodetexto"/>
        <w:spacing w:line="240" w:lineRule="auto"/>
        <w:jc w:val="left"/>
      </w:pPr>
      <w:r>
        <w:rPr>
          <w:szCs w:val="24"/>
        </w:rPr>
        <w:t>_______.</w:t>
      </w:r>
      <w:r w:rsidR="00277418">
        <w:t xml:space="preserve"> </w:t>
      </w:r>
      <w:proofErr w:type="spellStart"/>
      <w:r w:rsidR="00277418" w:rsidRPr="00B375A1">
        <w:rPr>
          <w:b/>
          <w:bCs/>
          <w:i/>
          <w:iCs/>
        </w:rPr>
        <w:t>What</w:t>
      </w:r>
      <w:proofErr w:type="spellEnd"/>
      <w:r w:rsidR="00277418" w:rsidRPr="00B375A1">
        <w:rPr>
          <w:b/>
          <w:bCs/>
          <w:i/>
          <w:iCs/>
        </w:rPr>
        <w:t xml:space="preserve"> </w:t>
      </w:r>
      <w:proofErr w:type="spellStart"/>
      <w:r w:rsidR="00277418" w:rsidRPr="00B375A1">
        <w:rPr>
          <w:b/>
          <w:bCs/>
          <w:i/>
          <w:iCs/>
        </w:rPr>
        <w:t>is</w:t>
      </w:r>
      <w:proofErr w:type="spellEnd"/>
      <w:r w:rsidR="00277418" w:rsidRPr="00B375A1">
        <w:rPr>
          <w:b/>
          <w:bCs/>
          <w:i/>
          <w:iCs/>
        </w:rPr>
        <w:t xml:space="preserve"> </w:t>
      </w:r>
      <w:proofErr w:type="spellStart"/>
      <w:r w:rsidR="00277418" w:rsidRPr="00B375A1">
        <w:rPr>
          <w:b/>
          <w:bCs/>
          <w:i/>
          <w:iCs/>
        </w:rPr>
        <w:t>proteus</w:t>
      </w:r>
      <w:proofErr w:type="spellEnd"/>
      <w:r w:rsidR="00277418" w:rsidRPr="00B375A1">
        <w:rPr>
          <w:b/>
          <w:bCs/>
          <w:i/>
          <w:iCs/>
        </w:rPr>
        <w:t xml:space="preserve"> </w:t>
      </w:r>
      <w:proofErr w:type="gramStart"/>
      <w:r w:rsidR="00277418" w:rsidRPr="00B375A1">
        <w:rPr>
          <w:b/>
          <w:bCs/>
          <w:i/>
          <w:iCs/>
        </w:rPr>
        <w:t>software?</w:t>
      </w:r>
      <w:r w:rsidR="00277418">
        <w:t>.</w:t>
      </w:r>
      <w:proofErr w:type="gramEnd"/>
      <w:r w:rsidR="00277418">
        <w:t xml:space="preserve"> 2015. Disponível em: https://www.quora.com/What-is-</w:t>
      </w:r>
    </w:p>
    <w:p w14:paraId="6CC1CD27" w14:textId="77777777" w:rsidR="00277418" w:rsidRDefault="00277418" w:rsidP="00277418">
      <w:pPr>
        <w:pStyle w:val="Corpodetexto"/>
        <w:spacing w:line="240" w:lineRule="auto"/>
        <w:jc w:val="left"/>
      </w:pPr>
      <w:proofErr w:type="spellStart"/>
      <w:r>
        <w:t>proteus</w:t>
      </w:r>
      <w:proofErr w:type="spellEnd"/>
      <w:r>
        <w:t>-software. Acesso em: 29 de novembro de 2019.</w:t>
      </w:r>
    </w:p>
    <w:p w14:paraId="61E83E90" w14:textId="77777777" w:rsidR="00277418" w:rsidRDefault="00277418" w:rsidP="00277418">
      <w:pPr>
        <w:pStyle w:val="Corpodetexto"/>
        <w:spacing w:line="240" w:lineRule="auto"/>
        <w:jc w:val="left"/>
      </w:pPr>
    </w:p>
    <w:p w14:paraId="26C6F0A1" w14:textId="6AB7636B" w:rsidR="00B375A1" w:rsidRDefault="00F54325" w:rsidP="00B375A1">
      <w:pPr>
        <w:pStyle w:val="Corpodetexto"/>
        <w:spacing w:line="240" w:lineRule="auto"/>
        <w:jc w:val="left"/>
      </w:pPr>
      <w:r>
        <w:rPr>
          <w:szCs w:val="24"/>
        </w:rPr>
        <w:t>_______.</w:t>
      </w:r>
      <w:r w:rsidR="00B375A1">
        <w:t xml:space="preserve"> </w:t>
      </w:r>
      <w:proofErr w:type="spellStart"/>
      <w:r w:rsidR="00B375A1" w:rsidRPr="00F8127D">
        <w:rPr>
          <w:b/>
          <w:bCs/>
          <w:i/>
          <w:iCs/>
        </w:rPr>
        <w:t>What</w:t>
      </w:r>
      <w:proofErr w:type="spellEnd"/>
      <w:r w:rsidR="00B375A1" w:rsidRPr="00F8127D">
        <w:rPr>
          <w:b/>
          <w:bCs/>
          <w:i/>
          <w:iCs/>
        </w:rPr>
        <w:t xml:space="preserve"> </w:t>
      </w:r>
      <w:proofErr w:type="spellStart"/>
      <w:r w:rsidR="00B375A1" w:rsidRPr="00F8127D">
        <w:rPr>
          <w:b/>
          <w:bCs/>
          <w:i/>
          <w:iCs/>
        </w:rPr>
        <w:t>is</w:t>
      </w:r>
      <w:proofErr w:type="spellEnd"/>
      <w:r w:rsidR="00B375A1" w:rsidRPr="00F8127D">
        <w:rPr>
          <w:b/>
          <w:bCs/>
          <w:i/>
          <w:iCs/>
        </w:rPr>
        <w:t xml:space="preserve"> </w:t>
      </w:r>
      <w:proofErr w:type="spellStart"/>
      <w:r w:rsidR="00B375A1" w:rsidRPr="00F8127D">
        <w:rPr>
          <w:b/>
          <w:bCs/>
          <w:i/>
          <w:iCs/>
        </w:rPr>
        <w:t>the</w:t>
      </w:r>
      <w:proofErr w:type="spellEnd"/>
      <w:r w:rsidR="00B375A1" w:rsidRPr="00F8127D">
        <w:rPr>
          <w:b/>
          <w:bCs/>
          <w:i/>
          <w:iCs/>
        </w:rPr>
        <w:t xml:space="preserve"> use </w:t>
      </w:r>
      <w:proofErr w:type="spellStart"/>
      <w:r w:rsidR="00B375A1" w:rsidRPr="00F8127D">
        <w:rPr>
          <w:b/>
          <w:bCs/>
          <w:i/>
          <w:iCs/>
        </w:rPr>
        <w:t>of</w:t>
      </w:r>
      <w:proofErr w:type="spellEnd"/>
      <w:r w:rsidR="00B375A1" w:rsidRPr="00F8127D">
        <w:rPr>
          <w:b/>
          <w:bCs/>
          <w:i/>
          <w:iCs/>
        </w:rPr>
        <w:t xml:space="preserve"> </w:t>
      </w:r>
      <w:proofErr w:type="gramStart"/>
      <w:r w:rsidR="00B375A1" w:rsidRPr="00F8127D">
        <w:rPr>
          <w:b/>
          <w:bCs/>
          <w:i/>
          <w:iCs/>
        </w:rPr>
        <w:t>XAMPP?</w:t>
      </w:r>
      <w:r w:rsidR="00B375A1">
        <w:t>.</w:t>
      </w:r>
      <w:proofErr w:type="gramEnd"/>
      <w:r w:rsidR="00B375A1">
        <w:t xml:space="preserve"> 2016. Disponível em: </w:t>
      </w:r>
    </w:p>
    <w:p w14:paraId="390A05EA" w14:textId="77777777" w:rsidR="00B375A1" w:rsidRDefault="00B375A1" w:rsidP="00B375A1">
      <w:pPr>
        <w:pStyle w:val="Corpodetexto"/>
        <w:spacing w:line="240" w:lineRule="auto"/>
        <w:jc w:val="left"/>
      </w:pPr>
      <w:r>
        <w:t>https://www.quora.com/What-is-the-use-of-XAMPP. Acesso em: 29 de novembro de 2019.</w:t>
      </w:r>
    </w:p>
    <w:p w14:paraId="5091A90A" w14:textId="77777777" w:rsidR="00B375A1" w:rsidRDefault="00B375A1" w:rsidP="00B375A1">
      <w:pPr>
        <w:pStyle w:val="Corpodetexto"/>
        <w:spacing w:line="240" w:lineRule="auto"/>
        <w:jc w:val="left"/>
      </w:pPr>
    </w:p>
    <w:p w14:paraId="7F0EC5F6" w14:textId="3EDE4989" w:rsidR="00B375A1" w:rsidRDefault="00F54325" w:rsidP="00B375A1">
      <w:pPr>
        <w:pStyle w:val="Corpodetexto"/>
        <w:spacing w:line="240" w:lineRule="auto"/>
        <w:jc w:val="left"/>
      </w:pPr>
      <w:r>
        <w:rPr>
          <w:szCs w:val="24"/>
        </w:rPr>
        <w:t>_______.</w:t>
      </w:r>
      <w:r w:rsidR="00B375A1">
        <w:t xml:space="preserve"> </w:t>
      </w:r>
      <w:proofErr w:type="spellStart"/>
      <w:r w:rsidR="00B375A1" w:rsidRPr="00B375A1">
        <w:rPr>
          <w:b/>
          <w:bCs/>
          <w:i/>
          <w:iCs/>
        </w:rPr>
        <w:t>Why</w:t>
      </w:r>
      <w:proofErr w:type="spellEnd"/>
      <w:r w:rsidR="00B375A1" w:rsidRPr="00B375A1">
        <w:rPr>
          <w:b/>
          <w:bCs/>
          <w:i/>
          <w:iCs/>
        </w:rPr>
        <w:t xml:space="preserve"> </w:t>
      </w:r>
      <w:proofErr w:type="spellStart"/>
      <w:r w:rsidR="00B375A1" w:rsidRPr="00B375A1">
        <w:rPr>
          <w:b/>
          <w:bCs/>
          <w:i/>
          <w:iCs/>
        </w:rPr>
        <w:t>CakePHP</w:t>
      </w:r>
      <w:proofErr w:type="spellEnd"/>
      <w:r w:rsidR="00B375A1" w:rsidRPr="00B375A1">
        <w:rPr>
          <w:b/>
          <w:bCs/>
          <w:i/>
          <w:iCs/>
        </w:rPr>
        <w:t xml:space="preserve"> </w:t>
      </w:r>
      <w:proofErr w:type="spellStart"/>
      <w:r w:rsidR="00B375A1" w:rsidRPr="00B375A1">
        <w:rPr>
          <w:b/>
          <w:bCs/>
          <w:i/>
          <w:iCs/>
        </w:rPr>
        <w:t>is</w:t>
      </w:r>
      <w:proofErr w:type="spellEnd"/>
      <w:r w:rsidR="00B375A1" w:rsidRPr="00B375A1">
        <w:rPr>
          <w:b/>
          <w:bCs/>
          <w:i/>
          <w:iCs/>
        </w:rPr>
        <w:t xml:space="preserve"> popular for web App </w:t>
      </w:r>
      <w:proofErr w:type="spellStart"/>
      <w:proofErr w:type="gramStart"/>
      <w:r w:rsidR="00B375A1" w:rsidRPr="00B375A1">
        <w:rPr>
          <w:b/>
          <w:bCs/>
          <w:i/>
          <w:iCs/>
        </w:rPr>
        <w:t>development</w:t>
      </w:r>
      <w:proofErr w:type="spellEnd"/>
      <w:r w:rsidR="00B375A1" w:rsidRPr="00B375A1">
        <w:rPr>
          <w:b/>
          <w:bCs/>
          <w:i/>
          <w:iCs/>
        </w:rPr>
        <w:t>?</w:t>
      </w:r>
      <w:r w:rsidR="00B375A1">
        <w:t>.</w:t>
      </w:r>
      <w:proofErr w:type="gramEnd"/>
      <w:r w:rsidR="00B375A1">
        <w:t xml:space="preserve"> 2017. Disponível em: https://www.quora.com/Why-CakePHP-is-popular-for-web-App-development-1. Acesso em: 29 de novembro de 2019.</w:t>
      </w:r>
    </w:p>
    <w:p w14:paraId="592B22BB" w14:textId="66E04037" w:rsidR="00A5279F" w:rsidRDefault="00A5279F" w:rsidP="00C460BA">
      <w:pPr>
        <w:pStyle w:val="Corpodetexto"/>
        <w:spacing w:line="240" w:lineRule="auto"/>
        <w:jc w:val="left"/>
      </w:pPr>
    </w:p>
    <w:p w14:paraId="335AD1EC" w14:textId="77777777" w:rsidR="00B96FEF" w:rsidRDefault="00B96FEF" w:rsidP="00B96FEF">
      <w:pPr>
        <w:pStyle w:val="Corpodetexto"/>
        <w:spacing w:line="240" w:lineRule="auto"/>
        <w:jc w:val="left"/>
      </w:pPr>
      <w:r>
        <w:t xml:space="preserve">SIMPLE PROJECTS. </w:t>
      </w:r>
      <w:proofErr w:type="spellStart"/>
      <w:r w:rsidRPr="00B375A1">
        <w:rPr>
          <w:b/>
          <w:bCs/>
          <w:i/>
          <w:iCs/>
        </w:rPr>
        <w:t>Interfacing</w:t>
      </w:r>
      <w:proofErr w:type="spellEnd"/>
      <w:r w:rsidRPr="00B375A1">
        <w:rPr>
          <w:b/>
          <w:bCs/>
          <w:i/>
          <w:iCs/>
        </w:rPr>
        <w:t xml:space="preserve"> Arduino </w:t>
      </w:r>
      <w:proofErr w:type="spellStart"/>
      <w:r w:rsidRPr="00B375A1">
        <w:rPr>
          <w:b/>
          <w:bCs/>
          <w:i/>
          <w:iCs/>
        </w:rPr>
        <w:t>with</w:t>
      </w:r>
      <w:proofErr w:type="spellEnd"/>
      <w:r w:rsidRPr="00B375A1">
        <w:rPr>
          <w:b/>
          <w:bCs/>
          <w:i/>
          <w:iCs/>
        </w:rPr>
        <w:t xml:space="preserve"> NEO-6M GPS </w:t>
      </w:r>
      <w:proofErr w:type="gramStart"/>
      <w:r w:rsidRPr="00B375A1">
        <w:rPr>
          <w:b/>
          <w:bCs/>
          <w:i/>
          <w:iCs/>
        </w:rPr>
        <w:t>module?</w:t>
      </w:r>
      <w:r>
        <w:t>.</w:t>
      </w:r>
      <w:proofErr w:type="gramEnd"/>
      <w:r>
        <w:t xml:space="preserve"> 2016. Disponível em: https://simple-circuit.com/arduino-neo-6m-gps-module/. Acesso em: 29 de novembro de 2019.</w:t>
      </w:r>
    </w:p>
    <w:p w14:paraId="3E34070D" w14:textId="77777777" w:rsidR="00B96FEF" w:rsidRDefault="00B96FEF" w:rsidP="00B96FEF">
      <w:pPr>
        <w:pStyle w:val="Corpodetexto"/>
        <w:spacing w:line="240" w:lineRule="auto"/>
        <w:jc w:val="left"/>
      </w:pPr>
    </w:p>
    <w:p w14:paraId="61854C44" w14:textId="77777777" w:rsidR="00B96FEF" w:rsidRDefault="00B96FEF" w:rsidP="00B96FEF">
      <w:pPr>
        <w:pStyle w:val="Corpodetexto"/>
        <w:spacing w:line="240" w:lineRule="auto"/>
        <w:jc w:val="left"/>
      </w:pPr>
      <w:r>
        <w:t xml:space="preserve">SPAKOCAM. </w:t>
      </w:r>
      <w:proofErr w:type="spellStart"/>
      <w:r w:rsidRPr="00B375A1">
        <w:rPr>
          <w:b/>
          <w:bCs/>
          <w:i/>
          <w:iCs/>
        </w:rPr>
        <w:t>SparkoCam</w:t>
      </w:r>
      <w:proofErr w:type="spellEnd"/>
      <w:r w:rsidRPr="00B375A1">
        <w:rPr>
          <w:b/>
          <w:bCs/>
          <w:i/>
          <w:iCs/>
        </w:rPr>
        <w:t xml:space="preserve"> Virtual webcam</w:t>
      </w:r>
      <w:r>
        <w:t>. 2015. Disponível em: https://sparkosoft.com/sparkocam. Acesso em: 29 de novembro de 2019.</w:t>
      </w:r>
    </w:p>
    <w:p w14:paraId="51CBB17B" w14:textId="77777777" w:rsidR="00B96FEF" w:rsidRDefault="00B96FEF" w:rsidP="00B96FEF">
      <w:pPr>
        <w:pStyle w:val="Corpodetexto"/>
        <w:spacing w:line="240" w:lineRule="auto"/>
        <w:jc w:val="left"/>
      </w:pPr>
    </w:p>
    <w:p w14:paraId="68AA7EAF" w14:textId="77777777" w:rsidR="00A5279F" w:rsidRDefault="00A5279F" w:rsidP="00A5279F">
      <w:pPr>
        <w:pStyle w:val="Corpodetexto"/>
        <w:spacing w:line="240" w:lineRule="auto"/>
        <w:jc w:val="left"/>
      </w:pPr>
      <w:r>
        <w:t xml:space="preserve">SPARKFUN. </w:t>
      </w:r>
      <w:proofErr w:type="spellStart"/>
      <w:r w:rsidRPr="00B375A1">
        <w:rPr>
          <w:b/>
          <w:bCs/>
          <w:i/>
          <w:iCs/>
        </w:rPr>
        <w:t>What</w:t>
      </w:r>
      <w:proofErr w:type="spellEnd"/>
      <w:r w:rsidRPr="00B375A1">
        <w:rPr>
          <w:b/>
          <w:bCs/>
          <w:i/>
          <w:iCs/>
        </w:rPr>
        <w:t xml:space="preserve"> </w:t>
      </w:r>
      <w:proofErr w:type="spellStart"/>
      <w:r w:rsidRPr="00B375A1">
        <w:rPr>
          <w:b/>
          <w:bCs/>
          <w:i/>
          <w:iCs/>
        </w:rPr>
        <w:t>is</w:t>
      </w:r>
      <w:proofErr w:type="spellEnd"/>
      <w:r w:rsidRPr="00B375A1">
        <w:rPr>
          <w:b/>
          <w:bCs/>
          <w:i/>
          <w:iCs/>
        </w:rPr>
        <w:t xml:space="preserve"> </w:t>
      </w:r>
      <w:proofErr w:type="spellStart"/>
      <w:r w:rsidRPr="00B375A1">
        <w:rPr>
          <w:b/>
          <w:bCs/>
          <w:i/>
          <w:iCs/>
        </w:rPr>
        <w:t>an</w:t>
      </w:r>
      <w:proofErr w:type="spellEnd"/>
      <w:r w:rsidRPr="00B375A1">
        <w:rPr>
          <w:b/>
          <w:bCs/>
          <w:i/>
          <w:iCs/>
        </w:rPr>
        <w:t xml:space="preserve"> </w:t>
      </w:r>
      <w:proofErr w:type="gramStart"/>
      <w:r w:rsidRPr="00B375A1">
        <w:rPr>
          <w:b/>
          <w:bCs/>
          <w:i/>
          <w:iCs/>
        </w:rPr>
        <w:t>Arduino?</w:t>
      </w:r>
      <w:r>
        <w:t>.</w:t>
      </w:r>
      <w:proofErr w:type="gramEnd"/>
      <w:r>
        <w:t xml:space="preserve"> 2015. Disponível em: https://learn.sparkfun.com/tutorials/what-is-an-arduino/all. Acesso em: 29 de novembro de 2019.</w:t>
      </w:r>
    </w:p>
    <w:p w14:paraId="526ADCEE" w14:textId="77777777" w:rsidR="00A5279F" w:rsidRDefault="00A5279F" w:rsidP="00C460BA">
      <w:pPr>
        <w:pStyle w:val="Corpodetexto"/>
        <w:spacing w:line="240" w:lineRule="auto"/>
        <w:jc w:val="left"/>
      </w:pPr>
    </w:p>
    <w:p w14:paraId="0C7040E8" w14:textId="77777777" w:rsidR="00B96FEF" w:rsidRDefault="00B96FEF" w:rsidP="00B96FEF">
      <w:pPr>
        <w:pStyle w:val="Corpodetexto"/>
        <w:spacing w:line="240" w:lineRule="auto"/>
        <w:jc w:val="left"/>
      </w:pPr>
      <w:r>
        <w:t xml:space="preserve">STUDY.COM. </w:t>
      </w:r>
      <w:proofErr w:type="spellStart"/>
      <w:r w:rsidRPr="00A173F3">
        <w:rPr>
          <w:b/>
          <w:bCs/>
          <w:i/>
          <w:iCs/>
        </w:rPr>
        <w:t>What</w:t>
      </w:r>
      <w:proofErr w:type="spellEnd"/>
      <w:r w:rsidRPr="00A173F3">
        <w:rPr>
          <w:b/>
          <w:bCs/>
          <w:i/>
          <w:iCs/>
        </w:rPr>
        <w:t xml:space="preserve"> </w:t>
      </w:r>
      <w:proofErr w:type="spellStart"/>
      <w:r w:rsidRPr="00A173F3">
        <w:rPr>
          <w:b/>
          <w:bCs/>
          <w:i/>
          <w:iCs/>
        </w:rPr>
        <w:t>is</w:t>
      </w:r>
      <w:proofErr w:type="spellEnd"/>
      <w:r w:rsidRPr="00A173F3">
        <w:rPr>
          <w:b/>
          <w:bCs/>
          <w:i/>
          <w:iCs/>
        </w:rPr>
        <w:t xml:space="preserve"> PHP </w:t>
      </w:r>
      <w:proofErr w:type="spellStart"/>
      <w:r w:rsidRPr="00A173F3">
        <w:rPr>
          <w:b/>
          <w:bCs/>
          <w:i/>
          <w:iCs/>
        </w:rPr>
        <w:t>Used</w:t>
      </w:r>
      <w:proofErr w:type="spellEnd"/>
      <w:r w:rsidRPr="00A173F3">
        <w:rPr>
          <w:b/>
          <w:bCs/>
          <w:i/>
          <w:iCs/>
        </w:rPr>
        <w:t xml:space="preserve"> For? - Uses &amp; </w:t>
      </w:r>
      <w:proofErr w:type="spellStart"/>
      <w:r w:rsidRPr="00A173F3">
        <w:rPr>
          <w:b/>
          <w:bCs/>
          <w:i/>
          <w:iCs/>
        </w:rPr>
        <w:t>Advantages</w:t>
      </w:r>
      <w:proofErr w:type="spellEnd"/>
      <w:r>
        <w:t>. 2015. Disponível em: https://study.com/academy/lesson/what-is-php-used-for-uses-advantages.html. Acesso em: 29 de novembro de 2019.</w:t>
      </w:r>
    </w:p>
    <w:p w14:paraId="4976B6AC" w14:textId="77777777" w:rsidR="00B96FEF" w:rsidRDefault="00B96FEF" w:rsidP="00B96FEF">
      <w:pPr>
        <w:pStyle w:val="Corpodetexto"/>
        <w:spacing w:line="240" w:lineRule="auto"/>
        <w:jc w:val="left"/>
      </w:pPr>
    </w:p>
    <w:p w14:paraId="7BD4CB3B" w14:textId="77777777" w:rsidR="00172147" w:rsidRDefault="00172147" w:rsidP="00172147">
      <w:pPr>
        <w:pStyle w:val="Corpodetexto"/>
        <w:spacing w:line="240" w:lineRule="auto"/>
        <w:jc w:val="left"/>
      </w:pPr>
      <w:r>
        <w:t xml:space="preserve">TACHTARGET. </w:t>
      </w:r>
      <w:proofErr w:type="spellStart"/>
      <w:r w:rsidRPr="00B375A1">
        <w:rPr>
          <w:b/>
          <w:bCs/>
          <w:i/>
          <w:iCs/>
        </w:rPr>
        <w:t>FileZilla</w:t>
      </w:r>
      <w:proofErr w:type="spellEnd"/>
      <w:r>
        <w:t>. 2017. Disponível em: https://whatis.techtarget.com/definition/FileZilla. Acesso em: 29 de novembro de 2019.</w:t>
      </w:r>
    </w:p>
    <w:p w14:paraId="2D85888D" w14:textId="77777777" w:rsidR="00172147" w:rsidRDefault="00172147" w:rsidP="00172147">
      <w:pPr>
        <w:pStyle w:val="Corpodetexto"/>
        <w:spacing w:line="240" w:lineRule="auto"/>
        <w:jc w:val="left"/>
      </w:pPr>
    </w:p>
    <w:p w14:paraId="24B54721" w14:textId="77777777" w:rsidR="00172147" w:rsidRDefault="00172147" w:rsidP="00172147">
      <w:pPr>
        <w:pStyle w:val="Corpodetexto"/>
        <w:spacing w:line="240" w:lineRule="auto"/>
        <w:jc w:val="left"/>
      </w:pPr>
      <w:r>
        <w:t xml:space="preserve">TECHOPEDIA. </w:t>
      </w:r>
      <w:proofErr w:type="spellStart"/>
      <w:r w:rsidRPr="00B375A1">
        <w:rPr>
          <w:b/>
          <w:bCs/>
          <w:i/>
          <w:iCs/>
        </w:rPr>
        <w:t>What</w:t>
      </w:r>
      <w:proofErr w:type="spellEnd"/>
      <w:r w:rsidRPr="00B375A1">
        <w:rPr>
          <w:b/>
          <w:bCs/>
          <w:i/>
          <w:iCs/>
        </w:rPr>
        <w:t xml:space="preserve"> </w:t>
      </w:r>
      <w:proofErr w:type="spellStart"/>
      <w:r w:rsidRPr="00B375A1">
        <w:rPr>
          <w:b/>
          <w:bCs/>
          <w:i/>
          <w:iCs/>
        </w:rPr>
        <w:t>is</w:t>
      </w:r>
      <w:proofErr w:type="spellEnd"/>
      <w:r w:rsidRPr="00B375A1">
        <w:rPr>
          <w:b/>
          <w:bCs/>
          <w:i/>
          <w:iCs/>
        </w:rPr>
        <w:t xml:space="preserve"> </w:t>
      </w:r>
      <w:proofErr w:type="spellStart"/>
      <w:proofErr w:type="gramStart"/>
      <w:r w:rsidRPr="00B375A1">
        <w:rPr>
          <w:b/>
          <w:bCs/>
          <w:i/>
          <w:iCs/>
        </w:rPr>
        <w:t>Powershell</w:t>
      </w:r>
      <w:proofErr w:type="spellEnd"/>
      <w:r w:rsidRPr="00B375A1">
        <w:rPr>
          <w:b/>
          <w:bCs/>
          <w:i/>
          <w:iCs/>
        </w:rPr>
        <w:t>?</w:t>
      </w:r>
      <w:r>
        <w:t>.</w:t>
      </w:r>
      <w:proofErr w:type="gramEnd"/>
      <w:r>
        <w:t xml:space="preserve"> 2017. Disponível em: https://www.techopedia.com/definition/25975/powershell. Acesso em: 29 de novembro de 2019.</w:t>
      </w:r>
    </w:p>
    <w:p w14:paraId="597679AE" w14:textId="77777777" w:rsidR="00172147" w:rsidRDefault="00172147" w:rsidP="00172147">
      <w:pPr>
        <w:pStyle w:val="Corpodetexto"/>
        <w:spacing w:line="240" w:lineRule="auto"/>
        <w:jc w:val="left"/>
      </w:pPr>
    </w:p>
    <w:p w14:paraId="660D08B4" w14:textId="77777777" w:rsidR="00172147" w:rsidRDefault="00172147" w:rsidP="00172147">
      <w:pPr>
        <w:pStyle w:val="Corpodetexto"/>
        <w:spacing w:line="240" w:lineRule="auto"/>
        <w:jc w:val="left"/>
      </w:pPr>
      <w:r>
        <w:t xml:space="preserve">TECHTUDO. </w:t>
      </w:r>
      <w:proofErr w:type="spellStart"/>
      <w:r w:rsidRPr="00B375A1">
        <w:rPr>
          <w:b/>
          <w:bCs/>
          <w:i/>
          <w:iCs/>
        </w:rPr>
        <w:t>Droidcam</w:t>
      </w:r>
      <w:proofErr w:type="spellEnd"/>
      <w:r w:rsidRPr="00B375A1">
        <w:rPr>
          <w:b/>
          <w:bCs/>
          <w:i/>
          <w:iCs/>
        </w:rPr>
        <w:t xml:space="preserve"> </w:t>
      </w:r>
      <w:proofErr w:type="spellStart"/>
      <w:r w:rsidRPr="00B375A1">
        <w:rPr>
          <w:b/>
          <w:bCs/>
          <w:i/>
          <w:iCs/>
        </w:rPr>
        <w:t>Pc</w:t>
      </w:r>
      <w:proofErr w:type="spellEnd"/>
      <w:r w:rsidRPr="00B375A1">
        <w:rPr>
          <w:b/>
          <w:bCs/>
          <w:i/>
          <w:iCs/>
        </w:rPr>
        <w:t xml:space="preserve"> </w:t>
      </w:r>
      <w:proofErr w:type="spellStart"/>
      <w:r w:rsidRPr="00B375A1">
        <w:rPr>
          <w:b/>
          <w:bCs/>
          <w:i/>
          <w:iCs/>
        </w:rPr>
        <w:t>Client</w:t>
      </w:r>
      <w:proofErr w:type="spellEnd"/>
      <w:r>
        <w:t>. 2014. Disponível em: https://www.techtudo.com.br/tudo-sobre/droidcam-pc-client.html. Acesso em: 29 de novembro de 2019.</w:t>
      </w:r>
    </w:p>
    <w:p w14:paraId="1D13C559" w14:textId="77777777" w:rsidR="00172147" w:rsidRDefault="00172147" w:rsidP="00172147">
      <w:pPr>
        <w:pStyle w:val="Corpodetexto"/>
        <w:spacing w:line="240" w:lineRule="auto"/>
        <w:jc w:val="left"/>
      </w:pPr>
    </w:p>
    <w:p w14:paraId="5FDDF202" w14:textId="6A0887C9" w:rsidR="00C460BA" w:rsidRDefault="00F54325" w:rsidP="00C460BA">
      <w:pPr>
        <w:pStyle w:val="Corpodetexto"/>
        <w:spacing w:line="240" w:lineRule="auto"/>
        <w:jc w:val="left"/>
      </w:pPr>
      <w:r>
        <w:rPr>
          <w:szCs w:val="24"/>
        </w:rPr>
        <w:t>_______.</w:t>
      </w:r>
      <w:r w:rsidR="00C460BA">
        <w:t xml:space="preserve"> </w:t>
      </w:r>
      <w:r w:rsidR="00C460BA" w:rsidRPr="00D81934">
        <w:rPr>
          <w:b/>
          <w:bCs/>
        </w:rPr>
        <w:t>O que é XAMPP e para que serve</w:t>
      </w:r>
      <w:r w:rsidR="00C460BA">
        <w:t xml:space="preserve">. 2018. Disponível em: https://www. techtudo.com.br/dicas-e-tutoriais/noticia/2012/02/o-que-e-xampp-e-para-que-serve.html. Acesso em: 29 </w:t>
      </w:r>
      <w:r w:rsidR="00080BE0">
        <w:t>de maio de 2019</w:t>
      </w:r>
      <w:r w:rsidR="00C460BA">
        <w:t>.</w:t>
      </w:r>
    </w:p>
    <w:p w14:paraId="609A198E" w14:textId="77777777" w:rsidR="00C460BA" w:rsidRDefault="00C460BA" w:rsidP="00C460BA">
      <w:pPr>
        <w:pStyle w:val="Corpodetexto"/>
        <w:spacing w:line="240" w:lineRule="auto"/>
        <w:jc w:val="left"/>
      </w:pPr>
      <w:r>
        <w:t xml:space="preserve"> </w:t>
      </w:r>
    </w:p>
    <w:p w14:paraId="7919EEDD" w14:textId="77777777" w:rsidR="00172147" w:rsidRDefault="00C460BA" w:rsidP="00C460BA">
      <w:pPr>
        <w:pStyle w:val="Corpodetexto"/>
        <w:spacing w:line="240" w:lineRule="auto"/>
        <w:jc w:val="left"/>
      </w:pPr>
      <w:r>
        <w:t>WIKIP</w:t>
      </w:r>
      <w:r w:rsidR="00D81934">
        <w:t>É</w:t>
      </w:r>
      <w:r>
        <w:t xml:space="preserve">DIA. </w:t>
      </w:r>
      <w:r w:rsidRPr="00A173F3">
        <w:rPr>
          <w:b/>
          <w:bCs/>
          <w:i/>
          <w:iCs/>
        </w:rPr>
        <w:t>Framework</w:t>
      </w:r>
      <w:r>
        <w:t xml:space="preserve">. 2013. Disponível em: https://pt.wikipedia.org/wiki/Framework. Acesso em: 29 </w:t>
      </w:r>
      <w:r w:rsidR="00080BE0">
        <w:t>de maio de 2019</w:t>
      </w:r>
      <w:r>
        <w:t>.</w:t>
      </w:r>
    </w:p>
    <w:p w14:paraId="1B9D9CD1" w14:textId="77777777" w:rsidR="00172147" w:rsidRDefault="00172147" w:rsidP="00C460BA">
      <w:pPr>
        <w:pStyle w:val="Corpodetexto"/>
        <w:spacing w:line="240" w:lineRule="auto"/>
        <w:jc w:val="left"/>
      </w:pPr>
    </w:p>
    <w:p w14:paraId="7D7EB808" w14:textId="72ED7B3C" w:rsidR="00C460BA" w:rsidRDefault="00C460BA" w:rsidP="00C460BA">
      <w:pPr>
        <w:pStyle w:val="Corpodetexto"/>
        <w:spacing w:line="240" w:lineRule="auto"/>
        <w:jc w:val="left"/>
      </w:pPr>
      <w:r>
        <w:lastRenderedPageBreak/>
        <w:t xml:space="preserve">YOUR HTML SOURCE. </w:t>
      </w:r>
      <w:proofErr w:type="spellStart"/>
      <w:r w:rsidRPr="00D81934">
        <w:rPr>
          <w:b/>
          <w:bCs/>
          <w:i/>
          <w:iCs/>
        </w:rPr>
        <w:t>What</w:t>
      </w:r>
      <w:proofErr w:type="spellEnd"/>
      <w:r w:rsidRPr="00D81934">
        <w:rPr>
          <w:b/>
          <w:bCs/>
          <w:i/>
          <w:iCs/>
        </w:rPr>
        <w:t xml:space="preserve"> </w:t>
      </w:r>
      <w:proofErr w:type="spellStart"/>
      <w:r w:rsidRPr="00D81934">
        <w:rPr>
          <w:b/>
          <w:bCs/>
          <w:i/>
          <w:iCs/>
        </w:rPr>
        <w:t>is</w:t>
      </w:r>
      <w:proofErr w:type="spellEnd"/>
      <w:r w:rsidRPr="00D81934">
        <w:rPr>
          <w:b/>
          <w:bCs/>
          <w:i/>
          <w:iCs/>
        </w:rPr>
        <w:t xml:space="preserve"> </w:t>
      </w:r>
      <w:proofErr w:type="gramStart"/>
      <w:r w:rsidRPr="00D81934">
        <w:rPr>
          <w:b/>
          <w:bCs/>
          <w:i/>
          <w:iCs/>
        </w:rPr>
        <w:t>HTML</w:t>
      </w:r>
      <w:r w:rsidRPr="00D81934">
        <w:rPr>
          <w:b/>
          <w:bCs/>
        </w:rPr>
        <w:t>?</w:t>
      </w:r>
      <w:r>
        <w:t>.</w:t>
      </w:r>
      <w:proofErr w:type="gramEnd"/>
      <w:r>
        <w:t xml:space="preserve"> 2014. Disponível em: https://www.yourhtmlsource.com/starthere/whatishtml.html. Acesso em: 29 de novembro de 2019.</w:t>
      </w:r>
    </w:p>
    <w:p w14:paraId="1D3B6355" w14:textId="77777777" w:rsidR="00B375A1" w:rsidRDefault="00B375A1" w:rsidP="00B375A1">
      <w:pPr>
        <w:pStyle w:val="Corpodetexto"/>
        <w:spacing w:line="240" w:lineRule="auto"/>
        <w:jc w:val="left"/>
      </w:pPr>
    </w:p>
    <w:p w14:paraId="1260CF66" w14:textId="77777777" w:rsidR="00A5279F" w:rsidRDefault="00B375A1" w:rsidP="00C460BA">
      <w:pPr>
        <w:pStyle w:val="Corpodetexto"/>
        <w:spacing w:line="240" w:lineRule="auto"/>
        <w:jc w:val="left"/>
      </w:pPr>
      <w:r>
        <w:t xml:space="preserve">ZXING. </w:t>
      </w:r>
      <w:r w:rsidRPr="00B375A1">
        <w:rPr>
          <w:b/>
          <w:bCs/>
          <w:i/>
          <w:iCs/>
        </w:rPr>
        <w:t>Library</w:t>
      </w:r>
      <w:r>
        <w:t>. 2017. Disponível em: https://github.com/zxing-js/library. Acesso em: 29 de novembro de 2019.</w:t>
      </w:r>
    </w:p>
    <w:p w14:paraId="3F768387" w14:textId="4C37C3D6" w:rsidR="00404420" w:rsidRDefault="00404420" w:rsidP="00C460BA">
      <w:pPr>
        <w:pStyle w:val="Corpodetexto"/>
        <w:spacing w:line="240" w:lineRule="auto"/>
        <w:jc w:val="left"/>
      </w:pPr>
      <w:r>
        <w:br w:type="page"/>
      </w:r>
    </w:p>
    <w:p w14:paraId="56BD5AF6" w14:textId="37967651" w:rsidR="00DE1B72" w:rsidRPr="00C70B74" w:rsidRDefault="00DE1B72" w:rsidP="00DE1B72">
      <w:pPr>
        <w:pStyle w:val="Ttulo5"/>
        <w:spacing w:after="360"/>
        <w:jc w:val="center"/>
        <w:rPr>
          <w:sz w:val="28"/>
        </w:rPr>
      </w:pPr>
      <w:bookmarkStart w:id="120" w:name="_Toc26739866"/>
      <w:r w:rsidRPr="00C70B74">
        <w:rPr>
          <w:sz w:val="28"/>
        </w:rPr>
        <w:lastRenderedPageBreak/>
        <w:t>apêndice a</w:t>
      </w:r>
      <w:r>
        <w:rPr>
          <w:sz w:val="28"/>
        </w:rPr>
        <w:t xml:space="preserve"> </w:t>
      </w:r>
      <w:r w:rsidRPr="000C3AD7">
        <w:rPr>
          <w:sz w:val="28"/>
        </w:rPr>
        <w:t xml:space="preserve">– </w:t>
      </w:r>
      <w:r w:rsidR="000F4F35">
        <w:rPr>
          <w:sz w:val="28"/>
        </w:rPr>
        <w:t xml:space="preserve">CÓDIGO FEITO NA IDE DO ARDUINO PARA O MÓDULO </w:t>
      </w:r>
      <w:r w:rsidR="000F4F35" w:rsidRPr="000F4F35">
        <w:rPr>
          <w:sz w:val="28"/>
        </w:rPr>
        <w:t>RTLS</w:t>
      </w:r>
      <w:bookmarkEnd w:id="120"/>
    </w:p>
    <w:p w14:paraId="606999B2" w14:textId="77777777" w:rsidR="00DE1B72" w:rsidRPr="00DE1B72" w:rsidRDefault="00DE1B72" w:rsidP="00DE1B72">
      <w:pPr>
        <w:jc w:val="left"/>
        <w:rPr>
          <w:iCs/>
        </w:rPr>
      </w:pPr>
      <w:r w:rsidRPr="00DE1B72">
        <w:rPr>
          <w:iCs/>
        </w:rPr>
        <w:t xml:space="preserve">// </w:t>
      </w:r>
      <w:proofErr w:type="spellStart"/>
      <w:r w:rsidRPr="00DE1B72">
        <w:rPr>
          <w:iCs/>
        </w:rPr>
        <w:t>Interfacing</w:t>
      </w:r>
      <w:proofErr w:type="spellEnd"/>
      <w:r w:rsidRPr="00DE1B72">
        <w:rPr>
          <w:iCs/>
        </w:rPr>
        <w:t xml:space="preserve"> Arduino </w:t>
      </w:r>
      <w:proofErr w:type="spellStart"/>
      <w:r w:rsidRPr="00DE1B72">
        <w:rPr>
          <w:iCs/>
        </w:rPr>
        <w:t>with</w:t>
      </w:r>
      <w:proofErr w:type="spellEnd"/>
      <w:r w:rsidRPr="00DE1B72">
        <w:rPr>
          <w:iCs/>
        </w:rPr>
        <w:t xml:space="preserve"> NEO-6M GPS module</w:t>
      </w:r>
    </w:p>
    <w:p w14:paraId="4E3A27A4" w14:textId="77777777" w:rsidR="00DE1B72" w:rsidRPr="00DE1B72" w:rsidRDefault="00DE1B72" w:rsidP="00DE1B72">
      <w:pPr>
        <w:jc w:val="left"/>
        <w:rPr>
          <w:iCs/>
        </w:rPr>
      </w:pPr>
      <w:r w:rsidRPr="00DE1B72">
        <w:rPr>
          <w:iCs/>
        </w:rPr>
        <w:t xml:space="preserve"> </w:t>
      </w:r>
    </w:p>
    <w:p w14:paraId="280FA096" w14:textId="77777777" w:rsidR="00DE1B72" w:rsidRPr="00DE1B72" w:rsidRDefault="00DE1B72" w:rsidP="00DE1B72">
      <w:pPr>
        <w:jc w:val="left"/>
        <w:rPr>
          <w:iCs/>
        </w:rPr>
      </w:pPr>
      <w:r w:rsidRPr="00DE1B72">
        <w:rPr>
          <w:iCs/>
        </w:rPr>
        <w:t>#include &lt;</w:t>
      </w:r>
      <w:proofErr w:type="spellStart"/>
      <w:r w:rsidRPr="00DE1B72">
        <w:rPr>
          <w:iCs/>
        </w:rPr>
        <w:t>TinyGPS</w:t>
      </w:r>
      <w:proofErr w:type="spellEnd"/>
      <w:r w:rsidRPr="00DE1B72">
        <w:rPr>
          <w:iCs/>
        </w:rPr>
        <w:t xml:space="preserve">++.h&gt;           // Include </w:t>
      </w:r>
      <w:proofErr w:type="spellStart"/>
      <w:r w:rsidRPr="00DE1B72">
        <w:rPr>
          <w:iCs/>
        </w:rPr>
        <w:t>TinyGPS</w:t>
      </w:r>
      <w:proofErr w:type="spellEnd"/>
      <w:r w:rsidRPr="00DE1B72">
        <w:rPr>
          <w:iCs/>
        </w:rPr>
        <w:t xml:space="preserve">++ </w:t>
      </w:r>
      <w:proofErr w:type="spellStart"/>
      <w:r w:rsidRPr="00DE1B72">
        <w:rPr>
          <w:iCs/>
        </w:rPr>
        <w:t>library</w:t>
      </w:r>
      <w:proofErr w:type="spellEnd"/>
    </w:p>
    <w:p w14:paraId="7A906471" w14:textId="77777777" w:rsidR="00DE1B72" w:rsidRPr="00DE1B72" w:rsidRDefault="00DE1B72" w:rsidP="00DE1B72">
      <w:pPr>
        <w:jc w:val="left"/>
        <w:rPr>
          <w:iCs/>
        </w:rPr>
      </w:pPr>
      <w:r w:rsidRPr="00DE1B72">
        <w:rPr>
          <w:iCs/>
        </w:rPr>
        <w:t>#include &lt;</w:t>
      </w:r>
      <w:proofErr w:type="spellStart"/>
      <w:r w:rsidRPr="00DE1B72">
        <w:rPr>
          <w:iCs/>
        </w:rPr>
        <w:t>SoftwareSerial.h</w:t>
      </w:r>
      <w:proofErr w:type="spellEnd"/>
      <w:r w:rsidRPr="00DE1B72">
        <w:rPr>
          <w:iCs/>
        </w:rPr>
        <w:t xml:space="preserve">&gt;      // Include software serial </w:t>
      </w:r>
      <w:proofErr w:type="spellStart"/>
      <w:r w:rsidRPr="00DE1B72">
        <w:rPr>
          <w:iCs/>
        </w:rPr>
        <w:t>library</w:t>
      </w:r>
      <w:proofErr w:type="spellEnd"/>
    </w:p>
    <w:p w14:paraId="106A4DF9" w14:textId="77777777" w:rsidR="00DE1B72" w:rsidRPr="00DE1B72" w:rsidRDefault="00DE1B72" w:rsidP="00DE1B72">
      <w:pPr>
        <w:jc w:val="left"/>
        <w:rPr>
          <w:iCs/>
        </w:rPr>
      </w:pPr>
      <w:r w:rsidRPr="00DE1B72">
        <w:rPr>
          <w:iCs/>
        </w:rPr>
        <w:t xml:space="preserve"> </w:t>
      </w:r>
    </w:p>
    <w:p w14:paraId="593DF3F1" w14:textId="77777777" w:rsidR="00DE1B72" w:rsidRPr="00DE1B72" w:rsidRDefault="00DE1B72" w:rsidP="00DE1B72">
      <w:pPr>
        <w:jc w:val="left"/>
        <w:rPr>
          <w:iCs/>
        </w:rPr>
      </w:pPr>
      <w:proofErr w:type="spellStart"/>
      <w:r w:rsidRPr="00DE1B72">
        <w:rPr>
          <w:iCs/>
        </w:rPr>
        <w:t>TinyGPSPlus</w:t>
      </w:r>
      <w:proofErr w:type="spellEnd"/>
      <w:r w:rsidRPr="00DE1B72">
        <w:rPr>
          <w:iCs/>
        </w:rPr>
        <w:t xml:space="preserve"> gps;</w:t>
      </w:r>
    </w:p>
    <w:p w14:paraId="38C43E04" w14:textId="77777777" w:rsidR="00DE1B72" w:rsidRPr="00DE1B72" w:rsidRDefault="00DE1B72" w:rsidP="00DE1B72">
      <w:pPr>
        <w:jc w:val="left"/>
        <w:rPr>
          <w:iCs/>
        </w:rPr>
      </w:pPr>
      <w:r w:rsidRPr="00DE1B72">
        <w:rPr>
          <w:iCs/>
        </w:rPr>
        <w:t xml:space="preserve"> </w:t>
      </w:r>
    </w:p>
    <w:p w14:paraId="5B8BF4A5" w14:textId="77777777" w:rsidR="00DE1B72" w:rsidRPr="00DE1B72" w:rsidRDefault="00DE1B72" w:rsidP="00DE1B72">
      <w:pPr>
        <w:jc w:val="left"/>
        <w:rPr>
          <w:iCs/>
        </w:rPr>
      </w:pPr>
      <w:r w:rsidRPr="00DE1B72">
        <w:rPr>
          <w:iCs/>
        </w:rPr>
        <w:t>#define S_RX    4                // Define software serial RX pin</w:t>
      </w:r>
    </w:p>
    <w:p w14:paraId="23354BF0" w14:textId="77777777" w:rsidR="00DE1B72" w:rsidRPr="00DE1B72" w:rsidRDefault="00DE1B72" w:rsidP="00DE1B72">
      <w:pPr>
        <w:jc w:val="left"/>
        <w:rPr>
          <w:iCs/>
        </w:rPr>
      </w:pPr>
      <w:r w:rsidRPr="00DE1B72">
        <w:rPr>
          <w:iCs/>
        </w:rPr>
        <w:t>#define S_TX    3                // Define software serial TX pin</w:t>
      </w:r>
    </w:p>
    <w:p w14:paraId="4EAF028A" w14:textId="77777777" w:rsidR="00DE1B72" w:rsidRPr="00DE1B72" w:rsidRDefault="00DE1B72" w:rsidP="00DE1B72">
      <w:pPr>
        <w:jc w:val="left"/>
        <w:rPr>
          <w:iCs/>
        </w:rPr>
      </w:pPr>
      <w:r w:rsidRPr="00DE1B72">
        <w:rPr>
          <w:iCs/>
        </w:rPr>
        <w:t xml:space="preserve"> </w:t>
      </w:r>
    </w:p>
    <w:p w14:paraId="2B01457F" w14:textId="77777777" w:rsidR="00DE1B72" w:rsidRPr="00DE1B72" w:rsidRDefault="00DE1B72" w:rsidP="00DE1B72">
      <w:pPr>
        <w:jc w:val="left"/>
        <w:rPr>
          <w:iCs/>
        </w:rPr>
      </w:pPr>
      <w:proofErr w:type="spellStart"/>
      <w:r w:rsidRPr="00DE1B72">
        <w:rPr>
          <w:iCs/>
        </w:rPr>
        <w:t>SoftwareSerial</w:t>
      </w:r>
      <w:proofErr w:type="spellEnd"/>
      <w:r w:rsidRPr="00DE1B72">
        <w:rPr>
          <w:iCs/>
        </w:rPr>
        <w:t xml:space="preserve"> </w:t>
      </w:r>
      <w:proofErr w:type="spellStart"/>
      <w:proofErr w:type="gramStart"/>
      <w:r w:rsidRPr="00DE1B72">
        <w:rPr>
          <w:iCs/>
        </w:rPr>
        <w:t>SoftSerial</w:t>
      </w:r>
      <w:proofErr w:type="spellEnd"/>
      <w:r w:rsidRPr="00DE1B72">
        <w:rPr>
          <w:iCs/>
        </w:rPr>
        <w:t>(</w:t>
      </w:r>
      <w:proofErr w:type="gramEnd"/>
      <w:r w:rsidRPr="00DE1B72">
        <w:rPr>
          <w:iCs/>
        </w:rPr>
        <w:t xml:space="preserve">S_RX, S_TX);    // Configure </w:t>
      </w:r>
      <w:proofErr w:type="spellStart"/>
      <w:r w:rsidRPr="00DE1B72">
        <w:rPr>
          <w:iCs/>
        </w:rPr>
        <w:t>SoftSerial</w:t>
      </w:r>
      <w:proofErr w:type="spellEnd"/>
      <w:r w:rsidRPr="00DE1B72">
        <w:rPr>
          <w:iCs/>
        </w:rPr>
        <w:t xml:space="preserve"> </w:t>
      </w:r>
      <w:proofErr w:type="spellStart"/>
      <w:r w:rsidRPr="00DE1B72">
        <w:rPr>
          <w:iCs/>
        </w:rPr>
        <w:t>library</w:t>
      </w:r>
      <w:proofErr w:type="spellEnd"/>
    </w:p>
    <w:p w14:paraId="6AD3D90C" w14:textId="77777777" w:rsidR="00DE1B72" w:rsidRPr="00DE1B72" w:rsidRDefault="00DE1B72" w:rsidP="00DE1B72">
      <w:pPr>
        <w:jc w:val="left"/>
        <w:rPr>
          <w:iCs/>
        </w:rPr>
      </w:pPr>
      <w:r w:rsidRPr="00DE1B72">
        <w:rPr>
          <w:iCs/>
        </w:rPr>
        <w:t xml:space="preserve"> </w:t>
      </w:r>
    </w:p>
    <w:p w14:paraId="5C3A9F3D" w14:textId="77777777" w:rsidR="00DE1B72" w:rsidRPr="00DE1B72" w:rsidRDefault="00DE1B72" w:rsidP="00DE1B72">
      <w:pPr>
        <w:jc w:val="left"/>
        <w:rPr>
          <w:iCs/>
        </w:rPr>
      </w:pPr>
      <w:proofErr w:type="spellStart"/>
      <w:r w:rsidRPr="00DE1B72">
        <w:rPr>
          <w:iCs/>
        </w:rPr>
        <w:t>void</w:t>
      </w:r>
      <w:proofErr w:type="spellEnd"/>
      <w:r w:rsidRPr="00DE1B72">
        <w:rPr>
          <w:iCs/>
        </w:rPr>
        <w:t xml:space="preserve"> setup(</w:t>
      </w:r>
      <w:proofErr w:type="spellStart"/>
      <w:r w:rsidRPr="00DE1B72">
        <w:rPr>
          <w:iCs/>
        </w:rPr>
        <w:t>void</w:t>
      </w:r>
      <w:proofErr w:type="spellEnd"/>
      <w:r w:rsidRPr="00DE1B72">
        <w:rPr>
          <w:iCs/>
        </w:rPr>
        <w:t>) {</w:t>
      </w:r>
    </w:p>
    <w:p w14:paraId="4FFBC6FE" w14:textId="77777777" w:rsidR="00DE1B72" w:rsidRPr="00DE1B72" w:rsidRDefault="00DE1B72" w:rsidP="00DE1B72">
      <w:pPr>
        <w:jc w:val="left"/>
        <w:rPr>
          <w:iCs/>
        </w:rPr>
      </w:pPr>
      <w:r w:rsidRPr="00DE1B72">
        <w:rPr>
          <w:iCs/>
        </w:rPr>
        <w:t xml:space="preserve">  </w:t>
      </w:r>
      <w:proofErr w:type="spellStart"/>
      <w:r w:rsidRPr="00DE1B72">
        <w:rPr>
          <w:iCs/>
        </w:rPr>
        <w:t>Serial.begin</w:t>
      </w:r>
      <w:proofErr w:type="spellEnd"/>
      <w:r w:rsidRPr="00DE1B72">
        <w:rPr>
          <w:iCs/>
        </w:rPr>
        <w:t>(9600);</w:t>
      </w:r>
    </w:p>
    <w:p w14:paraId="090DE454" w14:textId="77777777" w:rsidR="00DE1B72" w:rsidRPr="00DE1B72" w:rsidRDefault="00DE1B72" w:rsidP="00DE1B72">
      <w:pPr>
        <w:jc w:val="left"/>
        <w:rPr>
          <w:iCs/>
        </w:rPr>
      </w:pPr>
      <w:r w:rsidRPr="00DE1B72">
        <w:rPr>
          <w:iCs/>
        </w:rPr>
        <w:t xml:space="preserve">  </w:t>
      </w:r>
      <w:proofErr w:type="spellStart"/>
      <w:r w:rsidRPr="00DE1B72">
        <w:rPr>
          <w:iCs/>
        </w:rPr>
        <w:t>SoftSerial.begin</w:t>
      </w:r>
      <w:proofErr w:type="spellEnd"/>
      <w:r w:rsidRPr="00DE1B72">
        <w:rPr>
          <w:iCs/>
        </w:rPr>
        <w:t xml:space="preserve">(9600);  </w:t>
      </w:r>
    </w:p>
    <w:p w14:paraId="74FD2D20" w14:textId="77777777" w:rsidR="00DE1B72" w:rsidRPr="00DE1B72" w:rsidRDefault="00DE1B72" w:rsidP="00DE1B72">
      <w:pPr>
        <w:jc w:val="left"/>
        <w:rPr>
          <w:iCs/>
        </w:rPr>
      </w:pPr>
      <w:r w:rsidRPr="00DE1B72">
        <w:rPr>
          <w:iCs/>
        </w:rPr>
        <w:t>}</w:t>
      </w:r>
    </w:p>
    <w:p w14:paraId="2FB910D3" w14:textId="77777777" w:rsidR="00DE1B72" w:rsidRPr="00DE1B72" w:rsidRDefault="00DE1B72" w:rsidP="00DE1B72">
      <w:pPr>
        <w:jc w:val="left"/>
        <w:rPr>
          <w:iCs/>
        </w:rPr>
      </w:pPr>
      <w:r w:rsidRPr="00DE1B72">
        <w:rPr>
          <w:iCs/>
        </w:rPr>
        <w:t xml:space="preserve"> </w:t>
      </w:r>
    </w:p>
    <w:p w14:paraId="69C72D37" w14:textId="77777777" w:rsidR="00DE1B72" w:rsidRPr="00DE1B72" w:rsidRDefault="00DE1B72" w:rsidP="00DE1B72">
      <w:pPr>
        <w:jc w:val="left"/>
        <w:rPr>
          <w:iCs/>
        </w:rPr>
      </w:pPr>
      <w:proofErr w:type="spellStart"/>
      <w:r w:rsidRPr="00DE1B72">
        <w:rPr>
          <w:iCs/>
        </w:rPr>
        <w:t>void</w:t>
      </w:r>
      <w:proofErr w:type="spellEnd"/>
      <w:r w:rsidRPr="00DE1B72">
        <w:rPr>
          <w:iCs/>
        </w:rPr>
        <w:t xml:space="preserve"> </w:t>
      </w:r>
      <w:proofErr w:type="gramStart"/>
      <w:r w:rsidRPr="00DE1B72">
        <w:rPr>
          <w:iCs/>
        </w:rPr>
        <w:t>loop(</w:t>
      </w:r>
      <w:proofErr w:type="gramEnd"/>
      <w:r w:rsidRPr="00DE1B72">
        <w:rPr>
          <w:iCs/>
        </w:rPr>
        <w:t>) {</w:t>
      </w:r>
    </w:p>
    <w:p w14:paraId="191E8A86" w14:textId="77777777" w:rsidR="00DE1B72" w:rsidRPr="00DE1B72" w:rsidRDefault="00DE1B72" w:rsidP="00DE1B72">
      <w:pPr>
        <w:jc w:val="left"/>
        <w:rPr>
          <w:iCs/>
        </w:rPr>
      </w:pPr>
      <w:r w:rsidRPr="00DE1B72">
        <w:rPr>
          <w:iCs/>
        </w:rPr>
        <w:t xml:space="preserve"> </w:t>
      </w:r>
    </w:p>
    <w:p w14:paraId="43B4ED9A" w14:textId="77777777" w:rsidR="00DE1B72" w:rsidRPr="00DE1B72" w:rsidRDefault="00DE1B72" w:rsidP="00DE1B72">
      <w:pPr>
        <w:jc w:val="left"/>
        <w:rPr>
          <w:iCs/>
        </w:rPr>
      </w:pPr>
      <w:r w:rsidRPr="00DE1B72">
        <w:rPr>
          <w:iCs/>
        </w:rPr>
        <w:t xml:space="preserve">  </w:t>
      </w:r>
      <w:proofErr w:type="spellStart"/>
      <w:r w:rsidRPr="00DE1B72">
        <w:rPr>
          <w:iCs/>
        </w:rPr>
        <w:t>while</w:t>
      </w:r>
      <w:proofErr w:type="spellEnd"/>
      <w:r w:rsidRPr="00DE1B72">
        <w:rPr>
          <w:iCs/>
        </w:rPr>
        <w:t xml:space="preserve"> (</w:t>
      </w:r>
      <w:proofErr w:type="spellStart"/>
      <w:r w:rsidRPr="00DE1B72">
        <w:rPr>
          <w:iCs/>
        </w:rPr>
        <w:t>SoftSerial.available</w:t>
      </w:r>
      <w:proofErr w:type="spellEnd"/>
      <w:r w:rsidRPr="00DE1B72">
        <w:rPr>
          <w:iCs/>
        </w:rPr>
        <w:t>() &gt; 0) {</w:t>
      </w:r>
    </w:p>
    <w:p w14:paraId="0F0C0C42" w14:textId="77777777" w:rsidR="00DE1B72" w:rsidRPr="00DE1B72" w:rsidRDefault="00DE1B72" w:rsidP="00DE1B72">
      <w:pPr>
        <w:jc w:val="left"/>
        <w:rPr>
          <w:iCs/>
        </w:rPr>
      </w:pPr>
      <w:r w:rsidRPr="00DE1B72">
        <w:rPr>
          <w:iCs/>
        </w:rPr>
        <w:t xml:space="preserve"> </w:t>
      </w:r>
    </w:p>
    <w:p w14:paraId="5C3EF540"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 xml:space="preserve"> (</w:t>
      </w:r>
      <w:proofErr w:type="spellStart"/>
      <w:proofErr w:type="gramStart"/>
      <w:r w:rsidRPr="00DE1B72">
        <w:rPr>
          <w:iCs/>
        </w:rPr>
        <w:t>gps.encode</w:t>
      </w:r>
      <w:proofErr w:type="spellEnd"/>
      <w:proofErr w:type="gramEnd"/>
      <w:r w:rsidRPr="00DE1B72">
        <w:rPr>
          <w:iCs/>
        </w:rPr>
        <w:t>(</w:t>
      </w:r>
      <w:proofErr w:type="spellStart"/>
      <w:r w:rsidRPr="00DE1B72">
        <w:rPr>
          <w:iCs/>
        </w:rPr>
        <w:t>SoftSerial.read</w:t>
      </w:r>
      <w:proofErr w:type="spellEnd"/>
      <w:r w:rsidRPr="00DE1B72">
        <w:rPr>
          <w:iCs/>
        </w:rPr>
        <w:t>())) {</w:t>
      </w:r>
    </w:p>
    <w:p w14:paraId="765377B5" w14:textId="77777777" w:rsidR="00DE1B72" w:rsidRPr="00DE1B72" w:rsidRDefault="00DE1B72" w:rsidP="00DE1B72">
      <w:pPr>
        <w:jc w:val="left"/>
        <w:rPr>
          <w:iCs/>
        </w:rPr>
      </w:pPr>
      <w:r w:rsidRPr="00DE1B72">
        <w:rPr>
          <w:iCs/>
        </w:rPr>
        <w:t xml:space="preserve"> </w:t>
      </w:r>
    </w:p>
    <w:p w14:paraId="7B244453"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 xml:space="preserve"> (</w:t>
      </w:r>
      <w:proofErr w:type="spellStart"/>
      <w:proofErr w:type="gramStart"/>
      <w:r w:rsidRPr="00DE1B72">
        <w:rPr>
          <w:iCs/>
        </w:rPr>
        <w:t>gps.location</w:t>
      </w:r>
      <w:proofErr w:type="gramEnd"/>
      <w:r w:rsidRPr="00DE1B72">
        <w:rPr>
          <w:iCs/>
        </w:rPr>
        <w:t>.isValid</w:t>
      </w:r>
      <w:proofErr w:type="spellEnd"/>
      <w:r w:rsidRPr="00DE1B72">
        <w:rPr>
          <w:iCs/>
        </w:rPr>
        <w:t>()) {</w:t>
      </w:r>
    </w:p>
    <w:p w14:paraId="395E21CF"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("Latitude   = ");</w:t>
      </w:r>
    </w:p>
    <w:p w14:paraId="6B43CD33"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w:t>
      </w:r>
      <w:proofErr w:type="spellStart"/>
      <w:proofErr w:type="gramStart"/>
      <w:r w:rsidRPr="00DE1B72">
        <w:rPr>
          <w:iCs/>
        </w:rPr>
        <w:t>gps.location.lat</w:t>
      </w:r>
      <w:proofErr w:type="spellEnd"/>
      <w:r w:rsidRPr="00DE1B72">
        <w:rPr>
          <w:iCs/>
        </w:rPr>
        <w:t>(</w:t>
      </w:r>
      <w:proofErr w:type="gramEnd"/>
      <w:r w:rsidRPr="00DE1B72">
        <w:rPr>
          <w:iCs/>
        </w:rPr>
        <w:t>), 6);</w:t>
      </w:r>
    </w:p>
    <w:p w14:paraId="232416EA"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roofErr w:type="gramStart"/>
      <w:r w:rsidRPr="00DE1B72">
        <w:rPr>
          <w:iCs/>
        </w:rPr>
        <w:t>Longitude  =</w:t>
      </w:r>
      <w:proofErr w:type="gramEnd"/>
      <w:r w:rsidRPr="00DE1B72">
        <w:rPr>
          <w:iCs/>
        </w:rPr>
        <w:t xml:space="preserve"> ");</w:t>
      </w:r>
    </w:p>
    <w:p w14:paraId="3A8FCC60"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w:t>
      </w:r>
      <w:proofErr w:type="spellStart"/>
      <w:proofErr w:type="gramStart"/>
      <w:r w:rsidRPr="00DE1B72">
        <w:rPr>
          <w:iCs/>
        </w:rPr>
        <w:t>gps.location.lng</w:t>
      </w:r>
      <w:proofErr w:type="spellEnd"/>
      <w:r w:rsidRPr="00DE1B72">
        <w:rPr>
          <w:iCs/>
        </w:rPr>
        <w:t>(</w:t>
      </w:r>
      <w:proofErr w:type="gramEnd"/>
      <w:r w:rsidRPr="00DE1B72">
        <w:rPr>
          <w:iCs/>
        </w:rPr>
        <w:t>), 6);</w:t>
      </w:r>
    </w:p>
    <w:p w14:paraId="39A04FA6" w14:textId="77777777" w:rsidR="00DE1B72" w:rsidRPr="00DE1B72" w:rsidRDefault="00DE1B72" w:rsidP="00DE1B72">
      <w:pPr>
        <w:jc w:val="left"/>
        <w:rPr>
          <w:iCs/>
        </w:rPr>
      </w:pPr>
      <w:r w:rsidRPr="00DE1B72">
        <w:rPr>
          <w:iCs/>
        </w:rPr>
        <w:t xml:space="preserve">      }</w:t>
      </w:r>
    </w:p>
    <w:p w14:paraId="561C65CD" w14:textId="77777777" w:rsidR="00DE1B72" w:rsidRPr="00DE1B72" w:rsidRDefault="00DE1B72" w:rsidP="00DE1B72">
      <w:pPr>
        <w:jc w:val="left"/>
        <w:rPr>
          <w:iCs/>
        </w:rPr>
      </w:pPr>
      <w:r w:rsidRPr="00DE1B72">
        <w:rPr>
          <w:iCs/>
        </w:rPr>
        <w:t xml:space="preserve">      </w:t>
      </w:r>
      <w:proofErr w:type="spellStart"/>
      <w:r w:rsidRPr="00DE1B72">
        <w:rPr>
          <w:iCs/>
        </w:rPr>
        <w:t>else</w:t>
      </w:r>
      <w:proofErr w:type="spellEnd"/>
    </w:p>
    <w:p w14:paraId="1A7A42CA" w14:textId="77777777" w:rsidR="00DE1B72" w:rsidRPr="00DE1B72" w:rsidRDefault="00DE1B72" w:rsidP="00DE1B72">
      <w:pPr>
        <w:jc w:val="left"/>
        <w:rPr>
          <w:iCs/>
        </w:rPr>
      </w:pPr>
      <w:r w:rsidRPr="00DE1B72">
        <w:rPr>
          <w:iCs/>
        </w:rPr>
        <w:lastRenderedPageBreak/>
        <w:t xml:space="preserve">        </w:t>
      </w:r>
      <w:proofErr w:type="spellStart"/>
      <w:r w:rsidRPr="00DE1B72">
        <w:rPr>
          <w:iCs/>
        </w:rPr>
        <w:t>Serial.println</w:t>
      </w:r>
      <w:proofErr w:type="spellEnd"/>
      <w:r w:rsidRPr="00DE1B72">
        <w:rPr>
          <w:iCs/>
        </w:rPr>
        <w:t>("</w:t>
      </w:r>
      <w:proofErr w:type="spellStart"/>
      <w:r w:rsidRPr="00DE1B72">
        <w:rPr>
          <w:iCs/>
        </w:rPr>
        <w:t>Location</w:t>
      </w:r>
      <w:proofErr w:type="spellEnd"/>
      <w:r w:rsidRPr="00DE1B72">
        <w:rPr>
          <w:iCs/>
        </w:rPr>
        <w:t xml:space="preserve"> </w:t>
      </w:r>
      <w:proofErr w:type="spellStart"/>
      <w:r w:rsidRPr="00DE1B72">
        <w:rPr>
          <w:iCs/>
        </w:rPr>
        <w:t>Invalid</w:t>
      </w:r>
      <w:proofErr w:type="spellEnd"/>
      <w:r w:rsidRPr="00DE1B72">
        <w:rPr>
          <w:iCs/>
        </w:rPr>
        <w:t>");</w:t>
      </w:r>
    </w:p>
    <w:p w14:paraId="5F6106A3" w14:textId="77777777" w:rsidR="00DE1B72" w:rsidRPr="00DE1B72" w:rsidRDefault="00DE1B72" w:rsidP="00DE1B72">
      <w:pPr>
        <w:jc w:val="left"/>
        <w:rPr>
          <w:iCs/>
        </w:rPr>
      </w:pPr>
      <w:r w:rsidRPr="00DE1B72">
        <w:rPr>
          <w:iCs/>
        </w:rPr>
        <w:t xml:space="preserve"> </w:t>
      </w:r>
    </w:p>
    <w:p w14:paraId="28489174"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 xml:space="preserve"> (</w:t>
      </w:r>
      <w:proofErr w:type="spellStart"/>
      <w:proofErr w:type="gramStart"/>
      <w:r w:rsidRPr="00DE1B72">
        <w:rPr>
          <w:iCs/>
        </w:rPr>
        <w:t>gps.altitude</w:t>
      </w:r>
      <w:proofErr w:type="gramEnd"/>
      <w:r w:rsidRPr="00DE1B72">
        <w:rPr>
          <w:iCs/>
        </w:rPr>
        <w:t>.isValid</w:t>
      </w:r>
      <w:proofErr w:type="spellEnd"/>
      <w:r w:rsidRPr="00DE1B72">
        <w:rPr>
          <w:iCs/>
        </w:rPr>
        <w:t>()) {</w:t>
      </w:r>
    </w:p>
    <w:p w14:paraId="0300DABF"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("Altitude   = ");</w:t>
      </w:r>
    </w:p>
    <w:p w14:paraId="52D48F6D"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roofErr w:type="spellStart"/>
      <w:proofErr w:type="gramStart"/>
      <w:r w:rsidRPr="00DE1B72">
        <w:rPr>
          <w:iCs/>
        </w:rPr>
        <w:t>gps.altitude</w:t>
      </w:r>
      <w:proofErr w:type="gramEnd"/>
      <w:r w:rsidRPr="00DE1B72">
        <w:rPr>
          <w:iCs/>
        </w:rPr>
        <w:t>.meters</w:t>
      </w:r>
      <w:proofErr w:type="spellEnd"/>
      <w:r w:rsidRPr="00DE1B72">
        <w:rPr>
          <w:iCs/>
        </w:rPr>
        <w:t>());</w:t>
      </w:r>
    </w:p>
    <w:p w14:paraId="3F8F31BA"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 xml:space="preserve">(" </w:t>
      </w:r>
      <w:proofErr w:type="spellStart"/>
      <w:r w:rsidRPr="00DE1B72">
        <w:rPr>
          <w:iCs/>
        </w:rPr>
        <w:t>meters</w:t>
      </w:r>
      <w:proofErr w:type="spellEnd"/>
      <w:r w:rsidRPr="00DE1B72">
        <w:rPr>
          <w:iCs/>
        </w:rPr>
        <w:t>");</w:t>
      </w:r>
    </w:p>
    <w:p w14:paraId="737370FA" w14:textId="77777777" w:rsidR="00DE1B72" w:rsidRPr="00DE1B72" w:rsidRDefault="00DE1B72" w:rsidP="00DE1B72">
      <w:pPr>
        <w:jc w:val="left"/>
        <w:rPr>
          <w:iCs/>
        </w:rPr>
      </w:pPr>
      <w:r w:rsidRPr="00DE1B72">
        <w:rPr>
          <w:iCs/>
        </w:rPr>
        <w:t xml:space="preserve">      }</w:t>
      </w:r>
    </w:p>
    <w:p w14:paraId="2EC220CE" w14:textId="77777777" w:rsidR="00DE1B72" w:rsidRPr="00DE1B72" w:rsidRDefault="00DE1B72" w:rsidP="00DE1B72">
      <w:pPr>
        <w:jc w:val="left"/>
        <w:rPr>
          <w:iCs/>
        </w:rPr>
      </w:pPr>
      <w:r w:rsidRPr="00DE1B72">
        <w:rPr>
          <w:iCs/>
        </w:rPr>
        <w:t xml:space="preserve">      </w:t>
      </w:r>
      <w:proofErr w:type="spellStart"/>
      <w:r w:rsidRPr="00DE1B72">
        <w:rPr>
          <w:iCs/>
        </w:rPr>
        <w:t>else</w:t>
      </w:r>
      <w:proofErr w:type="spellEnd"/>
    </w:p>
    <w:p w14:paraId="68714D95"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 xml:space="preserve">("Altitude </w:t>
      </w:r>
      <w:proofErr w:type="spellStart"/>
      <w:r w:rsidRPr="00DE1B72">
        <w:rPr>
          <w:iCs/>
        </w:rPr>
        <w:t>Invalid</w:t>
      </w:r>
      <w:proofErr w:type="spellEnd"/>
      <w:r w:rsidRPr="00DE1B72">
        <w:rPr>
          <w:iCs/>
        </w:rPr>
        <w:t>");</w:t>
      </w:r>
    </w:p>
    <w:p w14:paraId="5DBA49A9" w14:textId="77777777" w:rsidR="00DE1B72" w:rsidRPr="00DE1B72" w:rsidRDefault="00DE1B72" w:rsidP="00DE1B72">
      <w:pPr>
        <w:jc w:val="left"/>
        <w:rPr>
          <w:iCs/>
        </w:rPr>
      </w:pPr>
      <w:r w:rsidRPr="00DE1B72">
        <w:rPr>
          <w:iCs/>
        </w:rPr>
        <w:t xml:space="preserve"> </w:t>
      </w:r>
    </w:p>
    <w:p w14:paraId="4EA8ADE3"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 xml:space="preserve"> (</w:t>
      </w:r>
      <w:proofErr w:type="spellStart"/>
      <w:proofErr w:type="gramStart"/>
      <w:r w:rsidRPr="00DE1B72">
        <w:rPr>
          <w:iCs/>
        </w:rPr>
        <w:t>gps.speed</w:t>
      </w:r>
      <w:proofErr w:type="gramEnd"/>
      <w:r w:rsidRPr="00DE1B72">
        <w:rPr>
          <w:iCs/>
        </w:rPr>
        <w:t>.isValid</w:t>
      </w:r>
      <w:proofErr w:type="spellEnd"/>
      <w:r w:rsidRPr="00DE1B72">
        <w:rPr>
          <w:iCs/>
        </w:rPr>
        <w:t>()) {</w:t>
      </w:r>
    </w:p>
    <w:p w14:paraId="3823C0F8"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roofErr w:type="spellStart"/>
      <w:r w:rsidRPr="00DE1B72">
        <w:rPr>
          <w:iCs/>
        </w:rPr>
        <w:t>Speed</w:t>
      </w:r>
      <w:proofErr w:type="spellEnd"/>
      <w:r w:rsidRPr="00DE1B72">
        <w:rPr>
          <w:iCs/>
        </w:rPr>
        <w:t xml:space="preserve">      = ");</w:t>
      </w:r>
    </w:p>
    <w:p w14:paraId="4EAECC53"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roofErr w:type="spellStart"/>
      <w:proofErr w:type="gramStart"/>
      <w:r w:rsidRPr="00DE1B72">
        <w:rPr>
          <w:iCs/>
        </w:rPr>
        <w:t>gps.speed</w:t>
      </w:r>
      <w:proofErr w:type="gramEnd"/>
      <w:r w:rsidRPr="00DE1B72">
        <w:rPr>
          <w:iCs/>
        </w:rPr>
        <w:t>.kmph</w:t>
      </w:r>
      <w:proofErr w:type="spellEnd"/>
      <w:r w:rsidRPr="00DE1B72">
        <w:rPr>
          <w:iCs/>
        </w:rPr>
        <w:t>());</w:t>
      </w:r>
    </w:p>
    <w:p w14:paraId="22E16B03"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 xml:space="preserve">(" </w:t>
      </w:r>
      <w:proofErr w:type="spellStart"/>
      <w:r w:rsidRPr="00DE1B72">
        <w:rPr>
          <w:iCs/>
        </w:rPr>
        <w:t>kmph</w:t>
      </w:r>
      <w:proofErr w:type="spellEnd"/>
      <w:r w:rsidRPr="00DE1B72">
        <w:rPr>
          <w:iCs/>
        </w:rPr>
        <w:t>");</w:t>
      </w:r>
    </w:p>
    <w:p w14:paraId="3CD32A48" w14:textId="77777777" w:rsidR="00DE1B72" w:rsidRPr="00DE1B72" w:rsidRDefault="00DE1B72" w:rsidP="00DE1B72">
      <w:pPr>
        <w:jc w:val="left"/>
        <w:rPr>
          <w:iCs/>
        </w:rPr>
      </w:pPr>
      <w:r w:rsidRPr="00DE1B72">
        <w:rPr>
          <w:iCs/>
        </w:rPr>
        <w:t xml:space="preserve">      }</w:t>
      </w:r>
    </w:p>
    <w:p w14:paraId="0C09DDFB" w14:textId="77777777" w:rsidR="00DE1B72" w:rsidRPr="00DE1B72" w:rsidRDefault="00DE1B72" w:rsidP="00DE1B72">
      <w:pPr>
        <w:jc w:val="left"/>
        <w:rPr>
          <w:iCs/>
        </w:rPr>
      </w:pPr>
      <w:r w:rsidRPr="00DE1B72">
        <w:rPr>
          <w:iCs/>
        </w:rPr>
        <w:t xml:space="preserve">      </w:t>
      </w:r>
      <w:proofErr w:type="spellStart"/>
      <w:r w:rsidRPr="00DE1B72">
        <w:rPr>
          <w:iCs/>
        </w:rPr>
        <w:t>else</w:t>
      </w:r>
      <w:proofErr w:type="spellEnd"/>
    </w:p>
    <w:p w14:paraId="7195A725"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w:t>
      </w:r>
      <w:proofErr w:type="spellStart"/>
      <w:r w:rsidRPr="00DE1B72">
        <w:rPr>
          <w:iCs/>
        </w:rPr>
        <w:t>Speed</w:t>
      </w:r>
      <w:proofErr w:type="spellEnd"/>
      <w:r w:rsidRPr="00DE1B72">
        <w:rPr>
          <w:iCs/>
        </w:rPr>
        <w:t xml:space="preserve"> </w:t>
      </w:r>
      <w:proofErr w:type="spellStart"/>
      <w:r w:rsidRPr="00DE1B72">
        <w:rPr>
          <w:iCs/>
        </w:rPr>
        <w:t>Invalid</w:t>
      </w:r>
      <w:proofErr w:type="spellEnd"/>
      <w:r w:rsidRPr="00DE1B72">
        <w:rPr>
          <w:iCs/>
        </w:rPr>
        <w:t>");</w:t>
      </w:r>
    </w:p>
    <w:p w14:paraId="153A22CA" w14:textId="77777777" w:rsidR="00DE1B72" w:rsidRPr="00DE1B72" w:rsidRDefault="00DE1B72" w:rsidP="00DE1B72">
      <w:pPr>
        <w:jc w:val="left"/>
        <w:rPr>
          <w:iCs/>
        </w:rPr>
      </w:pPr>
      <w:r w:rsidRPr="00DE1B72">
        <w:rPr>
          <w:iCs/>
        </w:rPr>
        <w:t xml:space="preserve"> </w:t>
      </w:r>
    </w:p>
    <w:p w14:paraId="72556C08"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 xml:space="preserve"> (</w:t>
      </w:r>
      <w:proofErr w:type="spellStart"/>
      <w:proofErr w:type="gramStart"/>
      <w:r w:rsidRPr="00DE1B72">
        <w:rPr>
          <w:iCs/>
        </w:rPr>
        <w:t>gps.time</w:t>
      </w:r>
      <w:proofErr w:type="gramEnd"/>
      <w:r w:rsidRPr="00DE1B72">
        <w:rPr>
          <w:iCs/>
        </w:rPr>
        <w:t>.isValid</w:t>
      </w:r>
      <w:proofErr w:type="spellEnd"/>
      <w:r w:rsidRPr="00DE1B72">
        <w:rPr>
          <w:iCs/>
        </w:rPr>
        <w:t>()) {</w:t>
      </w:r>
    </w:p>
    <w:p w14:paraId="521E6824"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("Time (GMT</w:t>
      </w:r>
      <w:proofErr w:type="gramStart"/>
      <w:r w:rsidRPr="00DE1B72">
        <w:rPr>
          <w:iCs/>
        </w:rPr>
        <w:t>) :</w:t>
      </w:r>
      <w:proofErr w:type="gramEnd"/>
      <w:r w:rsidRPr="00DE1B72">
        <w:rPr>
          <w:iCs/>
        </w:rPr>
        <w:t xml:space="preserve"> ");</w:t>
      </w:r>
    </w:p>
    <w:p w14:paraId="738E0305"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w:t>
      </w:r>
      <w:proofErr w:type="spellStart"/>
      <w:proofErr w:type="gramStart"/>
      <w:r w:rsidRPr="00DE1B72">
        <w:rPr>
          <w:iCs/>
        </w:rPr>
        <w:t>gps.time</w:t>
      </w:r>
      <w:proofErr w:type="gramEnd"/>
      <w:r w:rsidRPr="00DE1B72">
        <w:rPr>
          <w:iCs/>
        </w:rPr>
        <w:t>.hour</w:t>
      </w:r>
      <w:proofErr w:type="spellEnd"/>
      <w:r w:rsidRPr="00DE1B72">
        <w:rPr>
          <w:iCs/>
        </w:rPr>
        <w:t xml:space="preserve">() &lt; 10)     </w:t>
      </w:r>
      <w:proofErr w:type="spellStart"/>
      <w:r w:rsidRPr="00DE1B72">
        <w:rPr>
          <w:iCs/>
        </w:rPr>
        <w:t>Serial.print</w:t>
      </w:r>
      <w:proofErr w:type="spellEnd"/>
      <w:r w:rsidRPr="00DE1B72">
        <w:rPr>
          <w:iCs/>
        </w:rPr>
        <w:t>("0");</w:t>
      </w:r>
    </w:p>
    <w:p w14:paraId="2A16BDC5"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roofErr w:type="spellStart"/>
      <w:proofErr w:type="gramStart"/>
      <w:r w:rsidRPr="00DE1B72">
        <w:rPr>
          <w:iCs/>
        </w:rPr>
        <w:t>gps.time</w:t>
      </w:r>
      <w:proofErr w:type="gramEnd"/>
      <w:r w:rsidRPr="00DE1B72">
        <w:rPr>
          <w:iCs/>
        </w:rPr>
        <w:t>.hour</w:t>
      </w:r>
      <w:proofErr w:type="spellEnd"/>
      <w:r w:rsidRPr="00DE1B72">
        <w:rPr>
          <w:iCs/>
        </w:rPr>
        <w:t>());</w:t>
      </w:r>
    </w:p>
    <w:p w14:paraId="457AF839"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
    <w:p w14:paraId="19916B64"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w:t>
      </w:r>
      <w:proofErr w:type="spellStart"/>
      <w:proofErr w:type="gramStart"/>
      <w:r w:rsidRPr="00DE1B72">
        <w:rPr>
          <w:iCs/>
        </w:rPr>
        <w:t>gps.time</w:t>
      </w:r>
      <w:proofErr w:type="gramEnd"/>
      <w:r w:rsidRPr="00DE1B72">
        <w:rPr>
          <w:iCs/>
        </w:rPr>
        <w:t>.minute</w:t>
      </w:r>
      <w:proofErr w:type="spellEnd"/>
      <w:r w:rsidRPr="00DE1B72">
        <w:rPr>
          <w:iCs/>
        </w:rPr>
        <w:t xml:space="preserve">() &lt; 10)   </w:t>
      </w:r>
      <w:proofErr w:type="spellStart"/>
      <w:r w:rsidRPr="00DE1B72">
        <w:rPr>
          <w:iCs/>
        </w:rPr>
        <w:t>Serial.print</w:t>
      </w:r>
      <w:proofErr w:type="spellEnd"/>
      <w:r w:rsidRPr="00DE1B72">
        <w:rPr>
          <w:iCs/>
        </w:rPr>
        <w:t>("0");</w:t>
      </w:r>
    </w:p>
    <w:p w14:paraId="7AD19625"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roofErr w:type="spellStart"/>
      <w:proofErr w:type="gramStart"/>
      <w:r w:rsidRPr="00DE1B72">
        <w:rPr>
          <w:iCs/>
        </w:rPr>
        <w:t>gps.time</w:t>
      </w:r>
      <w:proofErr w:type="gramEnd"/>
      <w:r w:rsidRPr="00DE1B72">
        <w:rPr>
          <w:iCs/>
        </w:rPr>
        <w:t>.minute</w:t>
      </w:r>
      <w:proofErr w:type="spellEnd"/>
      <w:r w:rsidRPr="00DE1B72">
        <w:rPr>
          <w:iCs/>
        </w:rPr>
        <w:t>());</w:t>
      </w:r>
    </w:p>
    <w:p w14:paraId="5579F9D5"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
    <w:p w14:paraId="43724BE7"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w:t>
      </w:r>
      <w:proofErr w:type="spellStart"/>
      <w:proofErr w:type="gramStart"/>
      <w:r w:rsidRPr="00DE1B72">
        <w:rPr>
          <w:iCs/>
        </w:rPr>
        <w:t>gps.time</w:t>
      </w:r>
      <w:proofErr w:type="gramEnd"/>
      <w:r w:rsidRPr="00DE1B72">
        <w:rPr>
          <w:iCs/>
        </w:rPr>
        <w:t>.second</w:t>
      </w:r>
      <w:proofErr w:type="spellEnd"/>
      <w:r w:rsidRPr="00DE1B72">
        <w:rPr>
          <w:iCs/>
        </w:rPr>
        <w:t xml:space="preserve">() &lt; 10)   </w:t>
      </w:r>
      <w:proofErr w:type="spellStart"/>
      <w:r w:rsidRPr="00DE1B72">
        <w:rPr>
          <w:iCs/>
        </w:rPr>
        <w:t>Serial.print</w:t>
      </w:r>
      <w:proofErr w:type="spellEnd"/>
      <w:r w:rsidRPr="00DE1B72">
        <w:rPr>
          <w:iCs/>
        </w:rPr>
        <w:t>("0");</w:t>
      </w:r>
    </w:p>
    <w:p w14:paraId="12D6A97F"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w:t>
      </w:r>
      <w:proofErr w:type="spellStart"/>
      <w:proofErr w:type="gramStart"/>
      <w:r w:rsidRPr="00DE1B72">
        <w:rPr>
          <w:iCs/>
        </w:rPr>
        <w:t>gps.time</w:t>
      </w:r>
      <w:proofErr w:type="gramEnd"/>
      <w:r w:rsidRPr="00DE1B72">
        <w:rPr>
          <w:iCs/>
        </w:rPr>
        <w:t>.second</w:t>
      </w:r>
      <w:proofErr w:type="spellEnd"/>
      <w:r w:rsidRPr="00DE1B72">
        <w:rPr>
          <w:iCs/>
        </w:rPr>
        <w:t>());</w:t>
      </w:r>
    </w:p>
    <w:p w14:paraId="5031390A" w14:textId="77777777" w:rsidR="00DE1B72" w:rsidRPr="00DE1B72" w:rsidRDefault="00DE1B72" w:rsidP="00DE1B72">
      <w:pPr>
        <w:jc w:val="left"/>
        <w:rPr>
          <w:iCs/>
        </w:rPr>
      </w:pPr>
      <w:r w:rsidRPr="00DE1B72">
        <w:rPr>
          <w:iCs/>
        </w:rPr>
        <w:t xml:space="preserve">      }</w:t>
      </w:r>
    </w:p>
    <w:p w14:paraId="0B660E8D" w14:textId="77777777" w:rsidR="00DE1B72" w:rsidRPr="00DE1B72" w:rsidRDefault="00DE1B72" w:rsidP="00DE1B72">
      <w:pPr>
        <w:jc w:val="left"/>
        <w:rPr>
          <w:iCs/>
        </w:rPr>
      </w:pPr>
      <w:r w:rsidRPr="00DE1B72">
        <w:rPr>
          <w:iCs/>
        </w:rPr>
        <w:t xml:space="preserve">      </w:t>
      </w:r>
      <w:proofErr w:type="spellStart"/>
      <w:r w:rsidRPr="00DE1B72">
        <w:rPr>
          <w:iCs/>
        </w:rPr>
        <w:t>else</w:t>
      </w:r>
      <w:proofErr w:type="spellEnd"/>
    </w:p>
    <w:p w14:paraId="6548E97F"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 xml:space="preserve">("Time </w:t>
      </w:r>
      <w:proofErr w:type="spellStart"/>
      <w:r w:rsidRPr="00DE1B72">
        <w:rPr>
          <w:iCs/>
        </w:rPr>
        <w:t>Invalid</w:t>
      </w:r>
      <w:proofErr w:type="spellEnd"/>
      <w:r w:rsidRPr="00DE1B72">
        <w:rPr>
          <w:iCs/>
        </w:rPr>
        <w:t>");</w:t>
      </w:r>
    </w:p>
    <w:p w14:paraId="3932A8C5" w14:textId="77777777" w:rsidR="00DE1B72" w:rsidRPr="00DE1B72" w:rsidRDefault="00DE1B72" w:rsidP="00DE1B72">
      <w:pPr>
        <w:jc w:val="left"/>
        <w:rPr>
          <w:iCs/>
        </w:rPr>
      </w:pPr>
      <w:r w:rsidRPr="00DE1B72">
        <w:rPr>
          <w:iCs/>
        </w:rPr>
        <w:t xml:space="preserve"> </w:t>
      </w:r>
    </w:p>
    <w:p w14:paraId="67815C2A"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 xml:space="preserve"> (</w:t>
      </w:r>
      <w:proofErr w:type="spellStart"/>
      <w:proofErr w:type="gramStart"/>
      <w:r w:rsidRPr="00DE1B72">
        <w:rPr>
          <w:iCs/>
        </w:rPr>
        <w:t>gps.date</w:t>
      </w:r>
      <w:proofErr w:type="gramEnd"/>
      <w:r w:rsidRPr="00DE1B72">
        <w:rPr>
          <w:iCs/>
        </w:rPr>
        <w:t>.isValid</w:t>
      </w:r>
      <w:proofErr w:type="spellEnd"/>
      <w:r w:rsidRPr="00DE1B72">
        <w:rPr>
          <w:iCs/>
        </w:rPr>
        <w:t>()) {</w:t>
      </w:r>
    </w:p>
    <w:p w14:paraId="68B9A5DA" w14:textId="77777777" w:rsidR="00DE1B72" w:rsidRPr="00DE1B72" w:rsidRDefault="00DE1B72" w:rsidP="00DE1B72">
      <w:pPr>
        <w:jc w:val="left"/>
        <w:rPr>
          <w:iCs/>
        </w:rPr>
      </w:pPr>
      <w:r w:rsidRPr="00DE1B72">
        <w:rPr>
          <w:iCs/>
        </w:rPr>
        <w:lastRenderedPageBreak/>
        <w:t xml:space="preserve">        </w:t>
      </w:r>
      <w:proofErr w:type="spellStart"/>
      <w:r w:rsidRPr="00DE1B72">
        <w:rPr>
          <w:iCs/>
        </w:rPr>
        <w:t>Serial.print</w:t>
      </w:r>
      <w:proofErr w:type="spellEnd"/>
      <w:r w:rsidRPr="00DE1B72">
        <w:rPr>
          <w:iCs/>
        </w:rPr>
        <w:t xml:space="preserve">("Date     </w:t>
      </w:r>
      <w:proofErr w:type="gramStart"/>
      <w:r w:rsidRPr="00DE1B72">
        <w:rPr>
          <w:iCs/>
        </w:rPr>
        <w:t xml:space="preserve">  :</w:t>
      </w:r>
      <w:proofErr w:type="gramEnd"/>
      <w:r w:rsidRPr="00DE1B72">
        <w:rPr>
          <w:iCs/>
        </w:rPr>
        <w:t xml:space="preserve"> ");</w:t>
      </w:r>
    </w:p>
    <w:p w14:paraId="351C79EE"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w:t>
      </w:r>
      <w:proofErr w:type="spellStart"/>
      <w:proofErr w:type="gramStart"/>
      <w:r w:rsidRPr="00DE1B72">
        <w:rPr>
          <w:iCs/>
        </w:rPr>
        <w:t>gps.date.day</w:t>
      </w:r>
      <w:proofErr w:type="spellEnd"/>
      <w:r w:rsidRPr="00DE1B72">
        <w:rPr>
          <w:iCs/>
        </w:rPr>
        <w:t>(</w:t>
      </w:r>
      <w:proofErr w:type="gramEnd"/>
      <w:r w:rsidRPr="00DE1B72">
        <w:rPr>
          <w:iCs/>
        </w:rPr>
        <w:t xml:space="preserve">) &lt; 10)      </w:t>
      </w:r>
      <w:proofErr w:type="spellStart"/>
      <w:r w:rsidRPr="00DE1B72">
        <w:rPr>
          <w:iCs/>
        </w:rPr>
        <w:t>Serial.print</w:t>
      </w:r>
      <w:proofErr w:type="spellEnd"/>
      <w:r w:rsidRPr="00DE1B72">
        <w:rPr>
          <w:iCs/>
        </w:rPr>
        <w:t>("0");</w:t>
      </w:r>
    </w:p>
    <w:p w14:paraId="207E8238"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roofErr w:type="spellStart"/>
      <w:proofErr w:type="gramStart"/>
      <w:r w:rsidRPr="00DE1B72">
        <w:rPr>
          <w:iCs/>
        </w:rPr>
        <w:t>gps.date.day</w:t>
      </w:r>
      <w:proofErr w:type="spellEnd"/>
      <w:r w:rsidRPr="00DE1B72">
        <w:rPr>
          <w:iCs/>
        </w:rPr>
        <w:t>(</w:t>
      </w:r>
      <w:proofErr w:type="gramEnd"/>
      <w:r w:rsidRPr="00DE1B72">
        <w:rPr>
          <w:iCs/>
        </w:rPr>
        <w:t>));</w:t>
      </w:r>
    </w:p>
    <w:p w14:paraId="30566142"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
    <w:p w14:paraId="7CDDDC51"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w:t>
      </w:r>
      <w:proofErr w:type="spellStart"/>
      <w:proofErr w:type="gramStart"/>
      <w:r w:rsidRPr="00DE1B72">
        <w:rPr>
          <w:iCs/>
        </w:rPr>
        <w:t>gps.date</w:t>
      </w:r>
      <w:proofErr w:type="gramEnd"/>
      <w:r w:rsidRPr="00DE1B72">
        <w:rPr>
          <w:iCs/>
        </w:rPr>
        <w:t>.month</w:t>
      </w:r>
      <w:proofErr w:type="spellEnd"/>
      <w:r w:rsidRPr="00DE1B72">
        <w:rPr>
          <w:iCs/>
        </w:rPr>
        <w:t xml:space="preserve">() &lt; 10)    </w:t>
      </w:r>
      <w:proofErr w:type="spellStart"/>
      <w:r w:rsidRPr="00DE1B72">
        <w:rPr>
          <w:iCs/>
        </w:rPr>
        <w:t>Serial.print</w:t>
      </w:r>
      <w:proofErr w:type="spellEnd"/>
      <w:r w:rsidRPr="00DE1B72">
        <w:rPr>
          <w:iCs/>
        </w:rPr>
        <w:t>("0");</w:t>
      </w:r>
    </w:p>
    <w:p w14:paraId="665A0A3B"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roofErr w:type="spellStart"/>
      <w:proofErr w:type="gramStart"/>
      <w:r w:rsidRPr="00DE1B72">
        <w:rPr>
          <w:iCs/>
        </w:rPr>
        <w:t>gps.date</w:t>
      </w:r>
      <w:proofErr w:type="gramEnd"/>
      <w:r w:rsidRPr="00DE1B72">
        <w:rPr>
          <w:iCs/>
        </w:rPr>
        <w:t>.month</w:t>
      </w:r>
      <w:proofErr w:type="spellEnd"/>
      <w:r w:rsidRPr="00DE1B72">
        <w:rPr>
          <w:iCs/>
        </w:rPr>
        <w:t>());</w:t>
      </w:r>
    </w:p>
    <w:p w14:paraId="27476E8C"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
    <w:p w14:paraId="7A68C706"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w:t>
      </w:r>
      <w:proofErr w:type="spellStart"/>
      <w:proofErr w:type="gramStart"/>
      <w:r w:rsidRPr="00DE1B72">
        <w:rPr>
          <w:iCs/>
        </w:rPr>
        <w:t>gps.date</w:t>
      </w:r>
      <w:proofErr w:type="gramEnd"/>
      <w:r w:rsidRPr="00DE1B72">
        <w:rPr>
          <w:iCs/>
        </w:rPr>
        <w:t>.year</w:t>
      </w:r>
      <w:proofErr w:type="spellEnd"/>
      <w:r w:rsidRPr="00DE1B72">
        <w:rPr>
          <w:iCs/>
        </w:rPr>
        <w:t>());</w:t>
      </w:r>
    </w:p>
    <w:p w14:paraId="20A82D0A" w14:textId="77777777" w:rsidR="00DE1B72" w:rsidRPr="00DE1B72" w:rsidRDefault="00DE1B72" w:rsidP="00DE1B72">
      <w:pPr>
        <w:jc w:val="left"/>
        <w:rPr>
          <w:iCs/>
        </w:rPr>
      </w:pPr>
      <w:r w:rsidRPr="00DE1B72">
        <w:rPr>
          <w:iCs/>
        </w:rPr>
        <w:t xml:space="preserve">      }</w:t>
      </w:r>
    </w:p>
    <w:p w14:paraId="6ED495D9" w14:textId="77777777" w:rsidR="00DE1B72" w:rsidRPr="00DE1B72" w:rsidRDefault="00DE1B72" w:rsidP="00DE1B72">
      <w:pPr>
        <w:jc w:val="left"/>
        <w:rPr>
          <w:iCs/>
        </w:rPr>
      </w:pPr>
      <w:r w:rsidRPr="00DE1B72">
        <w:rPr>
          <w:iCs/>
        </w:rPr>
        <w:t xml:space="preserve">      </w:t>
      </w:r>
      <w:proofErr w:type="spellStart"/>
      <w:r w:rsidRPr="00DE1B72">
        <w:rPr>
          <w:iCs/>
        </w:rPr>
        <w:t>else</w:t>
      </w:r>
      <w:proofErr w:type="spellEnd"/>
    </w:p>
    <w:p w14:paraId="6C858F07"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 xml:space="preserve">("Date </w:t>
      </w:r>
      <w:proofErr w:type="spellStart"/>
      <w:r w:rsidRPr="00DE1B72">
        <w:rPr>
          <w:iCs/>
        </w:rPr>
        <w:t>Invalid</w:t>
      </w:r>
      <w:proofErr w:type="spellEnd"/>
      <w:r w:rsidRPr="00DE1B72">
        <w:rPr>
          <w:iCs/>
        </w:rPr>
        <w:t>");</w:t>
      </w:r>
    </w:p>
    <w:p w14:paraId="5ACD00A5" w14:textId="77777777" w:rsidR="00DE1B72" w:rsidRPr="00DE1B72" w:rsidRDefault="00DE1B72" w:rsidP="00DE1B72">
      <w:pPr>
        <w:jc w:val="left"/>
        <w:rPr>
          <w:iCs/>
        </w:rPr>
      </w:pPr>
      <w:r w:rsidRPr="00DE1B72">
        <w:rPr>
          <w:iCs/>
        </w:rPr>
        <w:t xml:space="preserve"> </w:t>
      </w:r>
    </w:p>
    <w:p w14:paraId="059E9296" w14:textId="77777777" w:rsidR="00DE1B72" w:rsidRPr="00DE1B72" w:rsidRDefault="00DE1B72" w:rsidP="00DE1B72">
      <w:pPr>
        <w:jc w:val="left"/>
        <w:rPr>
          <w:iCs/>
        </w:rPr>
      </w:pPr>
      <w:r w:rsidRPr="00DE1B72">
        <w:rPr>
          <w:iCs/>
        </w:rPr>
        <w:t xml:space="preserve">      </w:t>
      </w:r>
      <w:proofErr w:type="spellStart"/>
      <w:r w:rsidRPr="00DE1B72">
        <w:rPr>
          <w:iCs/>
        </w:rPr>
        <w:t>if</w:t>
      </w:r>
      <w:proofErr w:type="spellEnd"/>
      <w:r w:rsidRPr="00DE1B72">
        <w:rPr>
          <w:iCs/>
        </w:rPr>
        <w:t xml:space="preserve"> (</w:t>
      </w:r>
      <w:proofErr w:type="spellStart"/>
      <w:proofErr w:type="gramStart"/>
      <w:r w:rsidRPr="00DE1B72">
        <w:rPr>
          <w:iCs/>
        </w:rPr>
        <w:t>gps.satellites</w:t>
      </w:r>
      <w:proofErr w:type="gramEnd"/>
      <w:r w:rsidRPr="00DE1B72">
        <w:rPr>
          <w:iCs/>
        </w:rPr>
        <w:t>.isValid</w:t>
      </w:r>
      <w:proofErr w:type="spellEnd"/>
      <w:r w:rsidRPr="00DE1B72">
        <w:rPr>
          <w:iCs/>
        </w:rPr>
        <w:t>()) {</w:t>
      </w:r>
    </w:p>
    <w:p w14:paraId="2F6A3366" w14:textId="77777777" w:rsidR="00DE1B72" w:rsidRPr="00DE1B72" w:rsidRDefault="00DE1B72" w:rsidP="00DE1B72">
      <w:pPr>
        <w:jc w:val="left"/>
        <w:rPr>
          <w:iCs/>
        </w:rPr>
      </w:pPr>
      <w:r w:rsidRPr="00DE1B72">
        <w:rPr>
          <w:iCs/>
        </w:rPr>
        <w:t xml:space="preserve">        </w:t>
      </w:r>
      <w:proofErr w:type="spellStart"/>
      <w:r w:rsidRPr="00DE1B72">
        <w:rPr>
          <w:iCs/>
        </w:rPr>
        <w:t>Serial.print</w:t>
      </w:r>
      <w:proofErr w:type="spellEnd"/>
      <w:r w:rsidRPr="00DE1B72">
        <w:rPr>
          <w:iCs/>
        </w:rPr>
        <w:t>("</w:t>
      </w:r>
      <w:proofErr w:type="spellStart"/>
      <w:r w:rsidRPr="00DE1B72">
        <w:rPr>
          <w:iCs/>
        </w:rPr>
        <w:t>Satellites</w:t>
      </w:r>
      <w:proofErr w:type="spellEnd"/>
      <w:r w:rsidRPr="00DE1B72">
        <w:rPr>
          <w:iCs/>
        </w:rPr>
        <w:t xml:space="preserve"> = ");</w:t>
      </w:r>
    </w:p>
    <w:p w14:paraId="18429EA8"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w:t>
      </w:r>
      <w:proofErr w:type="spellStart"/>
      <w:proofErr w:type="gramStart"/>
      <w:r w:rsidRPr="00DE1B72">
        <w:rPr>
          <w:iCs/>
        </w:rPr>
        <w:t>gps.satellites</w:t>
      </w:r>
      <w:proofErr w:type="gramEnd"/>
      <w:r w:rsidRPr="00DE1B72">
        <w:rPr>
          <w:iCs/>
        </w:rPr>
        <w:t>.value</w:t>
      </w:r>
      <w:proofErr w:type="spellEnd"/>
      <w:r w:rsidRPr="00DE1B72">
        <w:rPr>
          <w:iCs/>
        </w:rPr>
        <w:t>());</w:t>
      </w:r>
    </w:p>
    <w:p w14:paraId="4ECD5B43" w14:textId="77777777" w:rsidR="00DE1B72" w:rsidRPr="00DE1B72" w:rsidRDefault="00DE1B72" w:rsidP="00DE1B72">
      <w:pPr>
        <w:jc w:val="left"/>
        <w:rPr>
          <w:iCs/>
        </w:rPr>
      </w:pPr>
      <w:r w:rsidRPr="00DE1B72">
        <w:rPr>
          <w:iCs/>
        </w:rPr>
        <w:t xml:space="preserve">      }</w:t>
      </w:r>
    </w:p>
    <w:p w14:paraId="3732F713" w14:textId="77777777" w:rsidR="00DE1B72" w:rsidRPr="00DE1B72" w:rsidRDefault="00DE1B72" w:rsidP="00DE1B72">
      <w:pPr>
        <w:jc w:val="left"/>
        <w:rPr>
          <w:iCs/>
        </w:rPr>
      </w:pPr>
      <w:r w:rsidRPr="00DE1B72">
        <w:rPr>
          <w:iCs/>
        </w:rPr>
        <w:t xml:space="preserve">      </w:t>
      </w:r>
      <w:proofErr w:type="spellStart"/>
      <w:r w:rsidRPr="00DE1B72">
        <w:rPr>
          <w:iCs/>
        </w:rPr>
        <w:t>else</w:t>
      </w:r>
      <w:proofErr w:type="spellEnd"/>
    </w:p>
    <w:p w14:paraId="393D76A9" w14:textId="77777777" w:rsidR="00DE1B72" w:rsidRPr="00DE1B72" w:rsidRDefault="00DE1B72" w:rsidP="00DE1B72">
      <w:pPr>
        <w:jc w:val="left"/>
        <w:rPr>
          <w:iCs/>
        </w:rPr>
      </w:pPr>
      <w:r w:rsidRPr="00DE1B72">
        <w:rPr>
          <w:iCs/>
        </w:rPr>
        <w:t xml:space="preserve">        </w:t>
      </w:r>
      <w:proofErr w:type="spellStart"/>
      <w:r w:rsidRPr="00DE1B72">
        <w:rPr>
          <w:iCs/>
        </w:rPr>
        <w:t>Serial.println</w:t>
      </w:r>
      <w:proofErr w:type="spellEnd"/>
      <w:r w:rsidRPr="00DE1B72">
        <w:rPr>
          <w:iCs/>
        </w:rPr>
        <w:t>("</w:t>
      </w:r>
      <w:proofErr w:type="spellStart"/>
      <w:r w:rsidRPr="00DE1B72">
        <w:rPr>
          <w:iCs/>
        </w:rPr>
        <w:t>Satellites</w:t>
      </w:r>
      <w:proofErr w:type="spellEnd"/>
      <w:r w:rsidRPr="00DE1B72">
        <w:rPr>
          <w:iCs/>
        </w:rPr>
        <w:t xml:space="preserve"> </w:t>
      </w:r>
      <w:proofErr w:type="spellStart"/>
      <w:r w:rsidRPr="00DE1B72">
        <w:rPr>
          <w:iCs/>
        </w:rPr>
        <w:t>Invalid</w:t>
      </w:r>
      <w:proofErr w:type="spellEnd"/>
      <w:r w:rsidRPr="00DE1B72">
        <w:rPr>
          <w:iCs/>
        </w:rPr>
        <w:t>");</w:t>
      </w:r>
    </w:p>
    <w:p w14:paraId="05FDF44F" w14:textId="77777777" w:rsidR="00DE1B72" w:rsidRPr="00DE1B72" w:rsidRDefault="00DE1B72" w:rsidP="00DE1B72">
      <w:pPr>
        <w:jc w:val="left"/>
        <w:rPr>
          <w:iCs/>
        </w:rPr>
      </w:pPr>
      <w:r w:rsidRPr="00DE1B72">
        <w:rPr>
          <w:iCs/>
        </w:rPr>
        <w:t xml:space="preserve"> </w:t>
      </w:r>
    </w:p>
    <w:p w14:paraId="7A92360A" w14:textId="77777777" w:rsidR="00DE1B72" w:rsidRPr="00DE1B72" w:rsidRDefault="00DE1B72" w:rsidP="00DE1B72">
      <w:pPr>
        <w:jc w:val="left"/>
        <w:rPr>
          <w:iCs/>
        </w:rPr>
      </w:pPr>
      <w:r w:rsidRPr="00DE1B72">
        <w:rPr>
          <w:iCs/>
        </w:rPr>
        <w:t xml:space="preserve">    }</w:t>
      </w:r>
    </w:p>
    <w:p w14:paraId="56301870" w14:textId="77777777" w:rsidR="00DE1B72" w:rsidRPr="00DE1B72" w:rsidRDefault="00DE1B72" w:rsidP="00DE1B72">
      <w:pPr>
        <w:jc w:val="left"/>
        <w:rPr>
          <w:iCs/>
        </w:rPr>
      </w:pPr>
      <w:r w:rsidRPr="00DE1B72">
        <w:rPr>
          <w:iCs/>
        </w:rPr>
        <w:t xml:space="preserve"> </w:t>
      </w:r>
    </w:p>
    <w:p w14:paraId="0E2675CE" w14:textId="77777777" w:rsidR="00DE1B72" w:rsidRPr="00DE1B72" w:rsidRDefault="00DE1B72" w:rsidP="00DE1B72">
      <w:pPr>
        <w:jc w:val="left"/>
        <w:rPr>
          <w:iCs/>
        </w:rPr>
      </w:pPr>
      <w:r w:rsidRPr="00DE1B72">
        <w:rPr>
          <w:iCs/>
        </w:rPr>
        <w:t xml:space="preserve">  }</w:t>
      </w:r>
    </w:p>
    <w:p w14:paraId="74820FA3" w14:textId="77777777" w:rsidR="00DE1B72" w:rsidRPr="00DE1B72" w:rsidRDefault="00DE1B72" w:rsidP="00DE1B72">
      <w:pPr>
        <w:jc w:val="left"/>
        <w:rPr>
          <w:iCs/>
        </w:rPr>
      </w:pPr>
      <w:r w:rsidRPr="00DE1B72">
        <w:rPr>
          <w:iCs/>
        </w:rPr>
        <w:t xml:space="preserve"> </w:t>
      </w:r>
    </w:p>
    <w:p w14:paraId="3C9EDC12" w14:textId="77777777" w:rsidR="00DE1B72" w:rsidRPr="00DE1B72" w:rsidRDefault="00DE1B72" w:rsidP="00DE1B72">
      <w:pPr>
        <w:jc w:val="left"/>
        <w:rPr>
          <w:iCs/>
        </w:rPr>
      </w:pPr>
      <w:r w:rsidRPr="00DE1B72">
        <w:rPr>
          <w:iCs/>
        </w:rPr>
        <w:t>}</w:t>
      </w:r>
    </w:p>
    <w:p w14:paraId="39577B44" w14:textId="4D44B892" w:rsidR="00DE1B72" w:rsidRPr="00DE1B72" w:rsidRDefault="00DE1B72" w:rsidP="00DE1B72">
      <w:pPr>
        <w:jc w:val="left"/>
        <w:rPr>
          <w:iCs/>
        </w:rPr>
      </w:pPr>
    </w:p>
    <w:p w14:paraId="1481E40E" w14:textId="241A12C4" w:rsidR="00DE1B72" w:rsidRPr="00C70B74" w:rsidRDefault="00DE1B72" w:rsidP="00DE1B72">
      <w:pPr>
        <w:pStyle w:val="Ttulo5"/>
        <w:spacing w:after="360"/>
        <w:jc w:val="center"/>
        <w:rPr>
          <w:sz w:val="28"/>
        </w:rPr>
      </w:pPr>
      <w:r>
        <w:br w:type="page"/>
      </w:r>
      <w:bookmarkStart w:id="121" w:name="_Toc26739867"/>
      <w:r w:rsidRPr="00C70B74">
        <w:rPr>
          <w:sz w:val="28"/>
        </w:rPr>
        <w:lastRenderedPageBreak/>
        <w:t xml:space="preserve">apêndice </w:t>
      </w:r>
      <w:r w:rsidR="003D2321">
        <w:rPr>
          <w:sz w:val="28"/>
        </w:rPr>
        <w:t>B</w:t>
      </w:r>
      <w:r>
        <w:rPr>
          <w:sz w:val="28"/>
        </w:rPr>
        <w:t xml:space="preserve"> </w:t>
      </w:r>
      <w:r w:rsidRPr="000C3AD7">
        <w:rPr>
          <w:sz w:val="28"/>
        </w:rPr>
        <w:t xml:space="preserve">– </w:t>
      </w:r>
      <w:r w:rsidR="00507890">
        <w:rPr>
          <w:sz w:val="28"/>
        </w:rPr>
        <w:t>CÓDIGO EXECUTADO NO POWERSHELL PARA ENVIAR DADOS PARA O BANCO DE DADOS</w:t>
      </w:r>
      <w:bookmarkEnd w:id="121"/>
    </w:p>
    <w:p w14:paraId="1A7ABB45" w14:textId="77777777" w:rsidR="00487EB9" w:rsidRPr="00487EB9" w:rsidRDefault="00487EB9" w:rsidP="00487EB9">
      <w:pPr>
        <w:jc w:val="left"/>
        <w:rPr>
          <w:iCs/>
        </w:rPr>
      </w:pPr>
      <w:proofErr w:type="spellStart"/>
      <w:r w:rsidRPr="00487EB9">
        <w:rPr>
          <w:iCs/>
        </w:rPr>
        <w:t>powershell</w:t>
      </w:r>
      <w:proofErr w:type="spellEnd"/>
    </w:p>
    <w:p w14:paraId="716F06A7" w14:textId="77777777" w:rsidR="00487EB9" w:rsidRPr="00487EB9" w:rsidRDefault="00487EB9" w:rsidP="00487EB9">
      <w:pPr>
        <w:jc w:val="left"/>
        <w:rPr>
          <w:iCs/>
        </w:rPr>
      </w:pPr>
      <w:r w:rsidRPr="00487EB9">
        <w:rPr>
          <w:iCs/>
        </w:rPr>
        <w:t>$COM = [</w:t>
      </w:r>
      <w:proofErr w:type="spellStart"/>
      <w:proofErr w:type="gramStart"/>
      <w:r w:rsidRPr="00487EB9">
        <w:rPr>
          <w:iCs/>
        </w:rPr>
        <w:t>System.IO.Ports.SerialPort</w:t>
      </w:r>
      <w:proofErr w:type="spellEnd"/>
      <w:proofErr w:type="gramEnd"/>
      <w:r w:rsidRPr="00487EB9">
        <w:rPr>
          <w:iCs/>
        </w:rPr>
        <w:t>]::</w:t>
      </w:r>
      <w:proofErr w:type="spellStart"/>
      <w:r w:rsidRPr="00487EB9">
        <w:rPr>
          <w:iCs/>
        </w:rPr>
        <w:t>getportnames</w:t>
      </w:r>
      <w:proofErr w:type="spellEnd"/>
      <w:r w:rsidRPr="00487EB9">
        <w:rPr>
          <w:iCs/>
        </w:rPr>
        <w:t>()</w:t>
      </w:r>
    </w:p>
    <w:p w14:paraId="4B5F2489" w14:textId="77777777" w:rsidR="00487EB9" w:rsidRPr="00487EB9" w:rsidRDefault="00487EB9" w:rsidP="00487EB9">
      <w:pPr>
        <w:jc w:val="left"/>
        <w:rPr>
          <w:iCs/>
        </w:rPr>
      </w:pPr>
    </w:p>
    <w:p w14:paraId="1C097CF4" w14:textId="77777777" w:rsidR="00487EB9" w:rsidRPr="00487EB9" w:rsidRDefault="00487EB9" w:rsidP="00487EB9">
      <w:pPr>
        <w:jc w:val="left"/>
        <w:rPr>
          <w:iCs/>
        </w:rPr>
      </w:pPr>
      <w:proofErr w:type="spellStart"/>
      <w:r w:rsidRPr="00487EB9">
        <w:rPr>
          <w:iCs/>
        </w:rPr>
        <w:t>function</w:t>
      </w:r>
      <w:proofErr w:type="spellEnd"/>
      <w:r w:rsidRPr="00487EB9">
        <w:rPr>
          <w:iCs/>
        </w:rPr>
        <w:t xml:space="preserve"> </w:t>
      </w:r>
      <w:proofErr w:type="spellStart"/>
      <w:r w:rsidRPr="00487EB9">
        <w:rPr>
          <w:iCs/>
        </w:rPr>
        <w:t>read</w:t>
      </w:r>
      <w:proofErr w:type="spellEnd"/>
      <w:r w:rsidRPr="00487EB9">
        <w:rPr>
          <w:iCs/>
        </w:rPr>
        <w:t>-com {</w:t>
      </w:r>
    </w:p>
    <w:p w14:paraId="330B66AC" w14:textId="77777777" w:rsidR="00487EB9" w:rsidRPr="00487EB9" w:rsidRDefault="00487EB9" w:rsidP="00487EB9">
      <w:pPr>
        <w:jc w:val="left"/>
        <w:rPr>
          <w:iCs/>
        </w:rPr>
      </w:pPr>
      <w:r w:rsidRPr="00487EB9">
        <w:rPr>
          <w:iCs/>
        </w:rPr>
        <w:t xml:space="preserve">    $</w:t>
      </w:r>
      <w:proofErr w:type="spellStart"/>
      <w:r w:rsidRPr="00487EB9">
        <w:rPr>
          <w:iCs/>
        </w:rPr>
        <w:t>port</w:t>
      </w:r>
      <w:proofErr w:type="spellEnd"/>
      <w:r w:rsidRPr="00487EB9">
        <w:rPr>
          <w:iCs/>
        </w:rPr>
        <w:t>= new-</w:t>
      </w:r>
      <w:proofErr w:type="spellStart"/>
      <w:r w:rsidRPr="00487EB9">
        <w:rPr>
          <w:iCs/>
        </w:rPr>
        <w:t>Object</w:t>
      </w:r>
      <w:proofErr w:type="spellEnd"/>
      <w:r w:rsidRPr="00487EB9">
        <w:rPr>
          <w:iCs/>
        </w:rPr>
        <w:t xml:space="preserve"> </w:t>
      </w:r>
      <w:proofErr w:type="spellStart"/>
      <w:proofErr w:type="gramStart"/>
      <w:r w:rsidRPr="00487EB9">
        <w:rPr>
          <w:iCs/>
        </w:rPr>
        <w:t>System.IO.Ports.SerialPort</w:t>
      </w:r>
      <w:proofErr w:type="spellEnd"/>
      <w:proofErr w:type="gramEnd"/>
      <w:r w:rsidRPr="00487EB9">
        <w:rPr>
          <w:iCs/>
        </w:rPr>
        <w:t xml:space="preserve"> COM1,9600,None,8,one</w:t>
      </w:r>
    </w:p>
    <w:p w14:paraId="576E99A4" w14:textId="77777777" w:rsidR="00487EB9" w:rsidRPr="00487EB9" w:rsidRDefault="00487EB9" w:rsidP="00487EB9">
      <w:pPr>
        <w:jc w:val="left"/>
        <w:rPr>
          <w:iCs/>
        </w:rPr>
      </w:pPr>
    </w:p>
    <w:p w14:paraId="49091B85" w14:textId="77777777" w:rsidR="00487EB9" w:rsidRPr="00487EB9" w:rsidRDefault="00487EB9" w:rsidP="00487EB9">
      <w:pPr>
        <w:jc w:val="left"/>
        <w:rPr>
          <w:iCs/>
        </w:rPr>
      </w:pPr>
      <w:r w:rsidRPr="00487EB9">
        <w:rPr>
          <w:iCs/>
        </w:rPr>
        <w:t xml:space="preserve">    $</w:t>
      </w:r>
      <w:proofErr w:type="spellStart"/>
      <w:proofErr w:type="gramStart"/>
      <w:r w:rsidRPr="00487EB9">
        <w:rPr>
          <w:iCs/>
        </w:rPr>
        <w:t>port.Open</w:t>
      </w:r>
      <w:proofErr w:type="spellEnd"/>
      <w:proofErr w:type="gramEnd"/>
      <w:r w:rsidRPr="00487EB9">
        <w:rPr>
          <w:iCs/>
        </w:rPr>
        <w:t>()</w:t>
      </w:r>
    </w:p>
    <w:p w14:paraId="7D718937" w14:textId="77777777" w:rsidR="00487EB9" w:rsidRPr="00487EB9" w:rsidRDefault="00487EB9" w:rsidP="00487EB9">
      <w:pPr>
        <w:jc w:val="left"/>
        <w:rPr>
          <w:iCs/>
        </w:rPr>
      </w:pPr>
      <w:r w:rsidRPr="00487EB9">
        <w:rPr>
          <w:iCs/>
        </w:rPr>
        <w:t xml:space="preserve">    do {</w:t>
      </w:r>
    </w:p>
    <w:p w14:paraId="07AA0343" w14:textId="77777777" w:rsidR="00487EB9" w:rsidRPr="00487EB9" w:rsidRDefault="00487EB9" w:rsidP="00487EB9">
      <w:pPr>
        <w:jc w:val="left"/>
        <w:rPr>
          <w:iCs/>
        </w:rPr>
      </w:pPr>
      <w:r w:rsidRPr="00487EB9">
        <w:rPr>
          <w:iCs/>
        </w:rPr>
        <w:t xml:space="preserve">        $</w:t>
      </w:r>
      <w:proofErr w:type="spellStart"/>
      <w:r w:rsidRPr="00487EB9">
        <w:rPr>
          <w:iCs/>
        </w:rPr>
        <w:t>line</w:t>
      </w:r>
      <w:proofErr w:type="spellEnd"/>
      <w:r w:rsidRPr="00487EB9">
        <w:rPr>
          <w:iCs/>
        </w:rPr>
        <w:t xml:space="preserve"> = $</w:t>
      </w:r>
      <w:proofErr w:type="spellStart"/>
      <w:proofErr w:type="gramStart"/>
      <w:r w:rsidRPr="00487EB9">
        <w:rPr>
          <w:iCs/>
        </w:rPr>
        <w:t>port.ReadLine</w:t>
      </w:r>
      <w:proofErr w:type="spellEnd"/>
      <w:proofErr w:type="gramEnd"/>
      <w:r w:rsidRPr="00487EB9">
        <w:rPr>
          <w:iCs/>
        </w:rPr>
        <w:t>()</w:t>
      </w:r>
    </w:p>
    <w:p w14:paraId="204BD39E" w14:textId="77777777" w:rsidR="00487EB9" w:rsidRPr="00487EB9" w:rsidRDefault="00487EB9" w:rsidP="00487EB9">
      <w:pPr>
        <w:jc w:val="left"/>
        <w:rPr>
          <w:iCs/>
        </w:rPr>
      </w:pPr>
      <w:r w:rsidRPr="00487EB9">
        <w:rPr>
          <w:iCs/>
        </w:rPr>
        <w:t xml:space="preserve">        Write-Host $</w:t>
      </w:r>
      <w:proofErr w:type="spellStart"/>
      <w:r w:rsidRPr="00487EB9">
        <w:rPr>
          <w:iCs/>
        </w:rPr>
        <w:t>line</w:t>
      </w:r>
      <w:proofErr w:type="spellEnd"/>
      <w:r w:rsidRPr="00487EB9">
        <w:rPr>
          <w:iCs/>
        </w:rPr>
        <w:t xml:space="preserve"> # Do </w:t>
      </w:r>
      <w:proofErr w:type="spellStart"/>
      <w:r w:rsidRPr="00487EB9">
        <w:rPr>
          <w:iCs/>
        </w:rPr>
        <w:t>stuff</w:t>
      </w:r>
      <w:proofErr w:type="spellEnd"/>
      <w:r w:rsidRPr="00487EB9">
        <w:rPr>
          <w:iCs/>
        </w:rPr>
        <w:t xml:space="preserve"> </w:t>
      </w:r>
      <w:proofErr w:type="spellStart"/>
      <w:r w:rsidRPr="00487EB9">
        <w:rPr>
          <w:iCs/>
        </w:rPr>
        <w:t>here</w:t>
      </w:r>
      <w:proofErr w:type="spellEnd"/>
    </w:p>
    <w:p w14:paraId="180229AB" w14:textId="77777777" w:rsidR="00487EB9" w:rsidRPr="00487EB9" w:rsidRDefault="00487EB9" w:rsidP="00487EB9">
      <w:pPr>
        <w:jc w:val="left"/>
        <w:rPr>
          <w:iCs/>
        </w:rPr>
      </w:pPr>
      <w:r w:rsidRPr="00487EB9">
        <w:rPr>
          <w:iCs/>
        </w:rPr>
        <w:t xml:space="preserve">        $</w:t>
      </w:r>
      <w:proofErr w:type="spellStart"/>
      <w:r w:rsidRPr="00487EB9">
        <w:rPr>
          <w:iCs/>
        </w:rPr>
        <w:t>Parameters</w:t>
      </w:r>
      <w:proofErr w:type="spellEnd"/>
      <w:r w:rsidRPr="00487EB9">
        <w:rPr>
          <w:iCs/>
        </w:rPr>
        <w:t xml:space="preserve"> = </w:t>
      </w:r>
      <w:proofErr w:type="gramStart"/>
      <w:r w:rsidRPr="00487EB9">
        <w:rPr>
          <w:iCs/>
        </w:rPr>
        <w:t>@{</w:t>
      </w:r>
      <w:proofErr w:type="spellStart"/>
      <w:proofErr w:type="gramEnd"/>
      <w:r w:rsidRPr="00487EB9">
        <w:rPr>
          <w:iCs/>
        </w:rPr>
        <w:t>text</w:t>
      </w:r>
      <w:proofErr w:type="spellEnd"/>
      <w:r w:rsidRPr="00487EB9">
        <w:rPr>
          <w:iCs/>
        </w:rPr>
        <w:t xml:space="preserve"> = $</w:t>
      </w:r>
      <w:proofErr w:type="spellStart"/>
      <w:r w:rsidRPr="00487EB9">
        <w:rPr>
          <w:iCs/>
        </w:rPr>
        <w:t>line</w:t>
      </w:r>
      <w:proofErr w:type="spellEnd"/>
      <w:r w:rsidRPr="00487EB9">
        <w:rPr>
          <w:iCs/>
        </w:rPr>
        <w:t>}</w:t>
      </w:r>
    </w:p>
    <w:p w14:paraId="260553B9" w14:textId="77777777" w:rsidR="00487EB9" w:rsidRPr="00487EB9" w:rsidRDefault="00487EB9" w:rsidP="00487EB9">
      <w:pPr>
        <w:jc w:val="left"/>
        <w:rPr>
          <w:iCs/>
        </w:rPr>
      </w:pPr>
      <w:r w:rsidRPr="00487EB9">
        <w:rPr>
          <w:iCs/>
        </w:rPr>
        <w:tab/>
      </w:r>
      <w:r w:rsidRPr="00487EB9">
        <w:rPr>
          <w:iCs/>
        </w:rPr>
        <w:tab/>
      </w:r>
      <w:proofErr w:type="spellStart"/>
      <w:r w:rsidRPr="00487EB9">
        <w:rPr>
          <w:iCs/>
        </w:rPr>
        <w:t>Invoke-webRequest</w:t>
      </w:r>
      <w:proofErr w:type="spellEnd"/>
      <w:r w:rsidRPr="00487EB9">
        <w:rPr>
          <w:iCs/>
        </w:rPr>
        <w:t xml:space="preserve"> -Uri 'http://automatik.000webhostapp.com/</w:t>
      </w:r>
      <w:proofErr w:type="spellStart"/>
      <w:r w:rsidRPr="00487EB9">
        <w:rPr>
          <w:iCs/>
        </w:rPr>
        <w:t>AutomaTIK</w:t>
      </w:r>
      <w:proofErr w:type="spellEnd"/>
      <w:r w:rsidRPr="00487EB9">
        <w:rPr>
          <w:iCs/>
        </w:rPr>
        <w:t>/</w:t>
      </w:r>
      <w:proofErr w:type="spellStart"/>
      <w:r w:rsidRPr="00487EB9">
        <w:rPr>
          <w:iCs/>
        </w:rPr>
        <w:t>localizations</w:t>
      </w:r>
      <w:proofErr w:type="spellEnd"/>
      <w:r w:rsidRPr="00487EB9">
        <w:rPr>
          <w:iCs/>
        </w:rPr>
        <w:t>/</w:t>
      </w:r>
      <w:proofErr w:type="spellStart"/>
      <w:r w:rsidRPr="00487EB9">
        <w:rPr>
          <w:iCs/>
        </w:rPr>
        <w:t>add</w:t>
      </w:r>
      <w:proofErr w:type="spellEnd"/>
      <w:r w:rsidRPr="00487EB9">
        <w:rPr>
          <w:iCs/>
        </w:rPr>
        <w:t>' -</w:t>
      </w:r>
      <w:proofErr w:type="spellStart"/>
      <w:r w:rsidRPr="00487EB9">
        <w:rPr>
          <w:iCs/>
        </w:rPr>
        <w:t>Body</w:t>
      </w:r>
      <w:proofErr w:type="spellEnd"/>
      <w:r w:rsidRPr="00487EB9">
        <w:rPr>
          <w:iCs/>
        </w:rPr>
        <w:t xml:space="preserve"> $</w:t>
      </w:r>
      <w:proofErr w:type="spellStart"/>
      <w:r w:rsidRPr="00487EB9">
        <w:rPr>
          <w:iCs/>
        </w:rPr>
        <w:t>Parameters</w:t>
      </w:r>
      <w:proofErr w:type="spellEnd"/>
      <w:r w:rsidRPr="00487EB9">
        <w:rPr>
          <w:iCs/>
        </w:rPr>
        <w:t xml:space="preserve"> -</w:t>
      </w:r>
      <w:proofErr w:type="spellStart"/>
      <w:r w:rsidRPr="00487EB9">
        <w:rPr>
          <w:iCs/>
        </w:rPr>
        <w:t>Method</w:t>
      </w:r>
      <w:proofErr w:type="spellEnd"/>
      <w:r w:rsidRPr="00487EB9">
        <w:rPr>
          <w:iCs/>
        </w:rPr>
        <w:t xml:space="preserve"> </w:t>
      </w:r>
      <w:proofErr w:type="spellStart"/>
      <w:r w:rsidRPr="00487EB9">
        <w:rPr>
          <w:iCs/>
        </w:rPr>
        <w:t>Get</w:t>
      </w:r>
      <w:proofErr w:type="spellEnd"/>
    </w:p>
    <w:p w14:paraId="3569A870" w14:textId="77777777" w:rsidR="00487EB9" w:rsidRPr="00487EB9" w:rsidRDefault="00487EB9" w:rsidP="00487EB9">
      <w:pPr>
        <w:jc w:val="left"/>
        <w:rPr>
          <w:iCs/>
        </w:rPr>
      </w:pPr>
      <w:r w:rsidRPr="00487EB9">
        <w:rPr>
          <w:iCs/>
        </w:rPr>
        <w:t xml:space="preserve">    }</w:t>
      </w:r>
    </w:p>
    <w:p w14:paraId="316FAE6D" w14:textId="77777777" w:rsidR="00487EB9" w:rsidRPr="00487EB9" w:rsidRDefault="00487EB9" w:rsidP="00487EB9">
      <w:pPr>
        <w:jc w:val="left"/>
        <w:rPr>
          <w:iCs/>
        </w:rPr>
      </w:pPr>
      <w:r w:rsidRPr="00487EB9">
        <w:rPr>
          <w:iCs/>
        </w:rPr>
        <w:t xml:space="preserve">    </w:t>
      </w:r>
      <w:proofErr w:type="spellStart"/>
      <w:r w:rsidRPr="00487EB9">
        <w:rPr>
          <w:iCs/>
        </w:rPr>
        <w:t>while</w:t>
      </w:r>
      <w:proofErr w:type="spellEnd"/>
      <w:r w:rsidRPr="00487EB9">
        <w:rPr>
          <w:iCs/>
        </w:rPr>
        <w:t xml:space="preserve"> ($</w:t>
      </w:r>
      <w:proofErr w:type="spellStart"/>
      <w:proofErr w:type="gramStart"/>
      <w:r w:rsidRPr="00487EB9">
        <w:rPr>
          <w:iCs/>
        </w:rPr>
        <w:t>port.IsOpen</w:t>
      </w:r>
      <w:proofErr w:type="spellEnd"/>
      <w:proofErr w:type="gramEnd"/>
      <w:r w:rsidRPr="00487EB9">
        <w:rPr>
          <w:iCs/>
        </w:rPr>
        <w:t>)</w:t>
      </w:r>
    </w:p>
    <w:p w14:paraId="248347FE" w14:textId="77777777" w:rsidR="00487EB9" w:rsidRPr="00487EB9" w:rsidRDefault="00487EB9" w:rsidP="00487EB9">
      <w:pPr>
        <w:jc w:val="left"/>
        <w:rPr>
          <w:iCs/>
        </w:rPr>
      </w:pPr>
      <w:r w:rsidRPr="00487EB9">
        <w:rPr>
          <w:iCs/>
        </w:rPr>
        <w:t>}</w:t>
      </w:r>
    </w:p>
    <w:p w14:paraId="5616A2F5" w14:textId="5B6D9E2F" w:rsidR="00DE1B72" w:rsidRPr="00487EB9" w:rsidRDefault="00487EB9" w:rsidP="00487EB9">
      <w:pPr>
        <w:jc w:val="left"/>
        <w:rPr>
          <w:iCs/>
        </w:rPr>
      </w:pPr>
      <w:proofErr w:type="spellStart"/>
      <w:r w:rsidRPr="00487EB9">
        <w:rPr>
          <w:iCs/>
        </w:rPr>
        <w:t>read</w:t>
      </w:r>
      <w:proofErr w:type="spellEnd"/>
      <w:r w:rsidRPr="00487EB9">
        <w:rPr>
          <w:iCs/>
        </w:rPr>
        <w:t>-com</w:t>
      </w:r>
    </w:p>
    <w:p w14:paraId="6CE0B752" w14:textId="46DC5914" w:rsidR="00DE1B72" w:rsidRPr="00C70B74" w:rsidRDefault="00DE1B72" w:rsidP="00DE1B72">
      <w:pPr>
        <w:pStyle w:val="Ttulo5"/>
        <w:spacing w:after="360"/>
        <w:jc w:val="center"/>
        <w:rPr>
          <w:sz w:val="28"/>
        </w:rPr>
      </w:pPr>
      <w:r>
        <w:br w:type="page"/>
      </w:r>
      <w:bookmarkStart w:id="122" w:name="_Toc26739868"/>
      <w:r w:rsidRPr="00C70B74">
        <w:rPr>
          <w:sz w:val="28"/>
        </w:rPr>
        <w:lastRenderedPageBreak/>
        <w:t xml:space="preserve">apêndice </w:t>
      </w:r>
      <w:r w:rsidR="003D2321">
        <w:rPr>
          <w:sz w:val="28"/>
        </w:rPr>
        <w:t>C</w:t>
      </w:r>
      <w:r>
        <w:rPr>
          <w:sz w:val="28"/>
        </w:rPr>
        <w:t xml:space="preserve"> </w:t>
      </w:r>
      <w:r w:rsidRPr="000C3AD7">
        <w:rPr>
          <w:sz w:val="28"/>
        </w:rPr>
        <w:t xml:space="preserve">– </w:t>
      </w:r>
      <w:r w:rsidR="00033695">
        <w:rPr>
          <w:sz w:val="28"/>
        </w:rPr>
        <w:t>CÓDIGO DO ARQUIVO ‘.BAT’ PARA O MÓDULO DE ‘AUTOATENDIMENTO’</w:t>
      </w:r>
      <w:bookmarkEnd w:id="122"/>
    </w:p>
    <w:p w14:paraId="2DAFC62C" w14:textId="77777777" w:rsidR="00033695" w:rsidRPr="00033695" w:rsidRDefault="00033695" w:rsidP="00033695">
      <w:pPr>
        <w:jc w:val="left"/>
        <w:rPr>
          <w:iCs/>
        </w:rPr>
      </w:pPr>
      <w:proofErr w:type="gramStart"/>
      <w:r w:rsidRPr="00033695">
        <w:rPr>
          <w:iCs/>
        </w:rPr>
        <w:t>ECHO .</w:t>
      </w:r>
      <w:proofErr w:type="gramEnd"/>
    </w:p>
    <w:p w14:paraId="4B526465" w14:textId="77777777" w:rsidR="00033695" w:rsidRPr="00033695" w:rsidRDefault="00033695" w:rsidP="00033695">
      <w:pPr>
        <w:jc w:val="left"/>
        <w:rPr>
          <w:iCs/>
        </w:rPr>
      </w:pPr>
      <w:r w:rsidRPr="00033695">
        <w:rPr>
          <w:iCs/>
        </w:rPr>
        <w:t xml:space="preserve">Set /p NUM="Qual e o </w:t>
      </w:r>
      <w:proofErr w:type="spellStart"/>
      <w:r w:rsidRPr="00033695">
        <w:rPr>
          <w:iCs/>
        </w:rPr>
        <w:t>numero</w:t>
      </w:r>
      <w:proofErr w:type="spellEnd"/>
      <w:r w:rsidRPr="00033695">
        <w:rPr>
          <w:iCs/>
        </w:rPr>
        <w:t xml:space="preserve"> do </w:t>
      </w:r>
      <w:proofErr w:type="gramStart"/>
      <w:r w:rsidRPr="00033695">
        <w:rPr>
          <w:iCs/>
        </w:rPr>
        <w:t>COM?(</w:t>
      </w:r>
      <w:proofErr w:type="gramEnd"/>
      <w:r w:rsidRPr="00033695">
        <w:rPr>
          <w:iCs/>
        </w:rPr>
        <w:t>SOMENTE O NUMERO):"</w:t>
      </w:r>
    </w:p>
    <w:p w14:paraId="32E24B70" w14:textId="77777777" w:rsidR="00033695" w:rsidRPr="00033695" w:rsidRDefault="00033695" w:rsidP="00033695">
      <w:pPr>
        <w:jc w:val="left"/>
        <w:rPr>
          <w:iCs/>
        </w:rPr>
      </w:pPr>
    </w:p>
    <w:p w14:paraId="2E74CBE0" w14:textId="77777777" w:rsidR="00033695" w:rsidRPr="00033695" w:rsidRDefault="00033695" w:rsidP="00033695">
      <w:pPr>
        <w:jc w:val="left"/>
        <w:rPr>
          <w:iCs/>
        </w:rPr>
      </w:pPr>
      <w:r w:rsidRPr="00033695">
        <w:rPr>
          <w:iCs/>
        </w:rPr>
        <w:t>:loop</w:t>
      </w:r>
    </w:p>
    <w:p w14:paraId="51BE0F17" w14:textId="77777777" w:rsidR="00033695" w:rsidRPr="00033695" w:rsidRDefault="00033695" w:rsidP="00033695">
      <w:pPr>
        <w:jc w:val="left"/>
        <w:rPr>
          <w:iCs/>
        </w:rPr>
      </w:pPr>
    </w:p>
    <w:p w14:paraId="0355C079" w14:textId="77777777" w:rsidR="00033695" w:rsidRPr="00033695" w:rsidRDefault="00033695" w:rsidP="00033695">
      <w:pPr>
        <w:jc w:val="left"/>
        <w:rPr>
          <w:iCs/>
        </w:rPr>
      </w:pPr>
      <w:proofErr w:type="spellStart"/>
      <w:r w:rsidRPr="00033695">
        <w:rPr>
          <w:iCs/>
        </w:rPr>
        <w:t>cd</w:t>
      </w:r>
      <w:proofErr w:type="spellEnd"/>
      <w:r w:rsidRPr="00033695">
        <w:rPr>
          <w:iCs/>
        </w:rPr>
        <w:t xml:space="preserve"> C:\xampp\htdocs\AutomaTIK</w:t>
      </w:r>
    </w:p>
    <w:p w14:paraId="0BC590A4" w14:textId="77777777" w:rsidR="00033695" w:rsidRPr="00033695" w:rsidRDefault="00033695" w:rsidP="00033695">
      <w:pPr>
        <w:jc w:val="left"/>
        <w:rPr>
          <w:iCs/>
        </w:rPr>
      </w:pPr>
      <w:proofErr w:type="spellStart"/>
      <w:r w:rsidRPr="00033695">
        <w:rPr>
          <w:iCs/>
        </w:rPr>
        <w:t>curl</w:t>
      </w:r>
      <w:proofErr w:type="spellEnd"/>
      <w:r w:rsidRPr="00033695">
        <w:rPr>
          <w:iCs/>
        </w:rPr>
        <w:t xml:space="preserve"> https://automatik.000webhostapp.com/AutomaTIK/loan/file &gt; script.bat</w:t>
      </w:r>
    </w:p>
    <w:p w14:paraId="354A9D46" w14:textId="77777777" w:rsidR="00033695" w:rsidRPr="00033695" w:rsidRDefault="00033695" w:rsidP="00033695">
      <w:pPr>
        <w:jc w:val="left"/>
        <w:rPr>
          <w:iCs/>
        </w:rPr>
      </w:pPr>
    </w:p>
    <w:p w14:paraId="0A805B07" w14:textId="77777777" w:rsidR="00033695" w:rsidRPr="00033695" w:rsidRDefault="00033695" w:rsidP="00033695">
      <w:pPr>
        <w:jc w:val="left"/>
        <w:rPr>
          <w:iCs/>
        </w:rPr>
      </w:pPr>
      <w:proofErr w:type="spellStart"/>
      <w:r w:rsidRPr="00033695">
        <w:rPr>
          <w:iCs/>
        </w:rPr>
        <w:t>call</w:t>
      </w:r>
      <w:proofErr w:type="spellEnd"/>
      <w:r w:rsidRPr="00033695">
        <w:rPr>
          <w:iCs/>
        </w:rPr>
        <w:t xml:space="preserve"> script.bat</w:t>
      </w:r>
    </w:p>
    <w:p w14:paraId="7930D1CA" w14:textId="77777777" w:rsidR="00033695" w:rsidRPr="00033695" w:rsidRDefault="00033695" w:rsidP="00033695">
      <w:pPr>
        <w:jc w:val="left"/>
        <w:rPr>
          <w:iCs/>
        </w:rPr>
      </w:pPr>
    </w:p>
    <w:p w14:paraId="60ED1FB4" w14:textId="77777777" w:rsidR="00033695" w:rsidRPr="00033695" w:rsidRDefault="00033695" w:rsidP="00033695">
      <w:pPr>
        <w:jc w:val="left"/>
        <w:rPr>
          <w:iCs/>
        </w:rPr>
      </w:pPr>
      <w:proofErr w:type="spellStart"/>
      <w:proofErr w:type="gramStart"/>
      <w:r w:rsidRPr="00033695">
        <w:rPr>
          <w:iCs/>
        </w:rPr>
        <w:t>echo</w:t>
      </w:r>
      <w:proofErr w:type="spellEnd"/>
      <w:r w:rsidRPr="00033695">
        <w:rPr>
          <w:iCs/>
        </w:rPr>
        <w:t xml:space="preserve"> Executou</w:t>
      </w:r>
      <w:proofErr w:type="gramEnd"/>
      <w:r w:rsidRPr="00033695">
        <w:rPr>
          <w:iCs/>
        </w:rPr>
        <w:t xml:space="preserve"> com o COM%NUM%</w:t>
      </w:r>
    </w:p>
    <w:p w14:paraId="03E616D5" w14:textId="77777777" w:rsidR="00033695" w:rsidRPr="00033695" w:rsidRDefault="00033695" w:rsidP="00033695">
      <w:pPr>
        <w:jc w:val="left"/>
        <w:rPr>
          <w:iCs/>
        </w:rPr>
      </w:pPr>
    </w:p>
    <w:p w14:paraId="03E5BB41" w14:textId="2D06A613" w:rsidR="00DE1B72" w:rsidRPr="00487EB9" w:rsidRDefault="00033695" w:rsidP="00033695">
      <w:pPr>
        <w:jc w:val="left"/>
        <w:rPr>
          <w:iCs/>
        </w:rPr>
      </w:pPr>
      <w:r w:rsidRPr="00033695">
        <w:rPr>
          <w:iCs/>
        </w:rPr>
        <w:t>goto loop</w:t>
      </w:r>
    </w:p>
    <w:p w14:paraId="5B1799A1" w14:textId="65890230" w:rsidR="00DE1B72" w:rsidRPr="00C70B74" w:rsidRDefault="00DE1B72" w:rsidP="00DE1B72">
      <w:pPr>
        <w:pStyle w:val="Ttulo5"/>
        <w:spacing w:after="360"/>
        <w:jc w:val="center"/>
        <w:rPr>
          <w:sz w:val="28"/>
        </w:rPr>
      </w:pPr>
      <w:r>
        <w:br w:type="page"/>
      </w:r>
      <w:bookmarkStart w:id="123" w:name="_Toc26739869"/>
      <w:r w:rsidRPr="00C70B74">
        <w:rPr>
          <w:sz w:val="28"/>
        </w:rPr>
        <w:lastRenderedPageBreak/>
        <w:t xml:space="preserve">apêndice </w:t>
      </w:r>
      <w:r w:rsidR="003D2321">
        <w:rPr>
          <w:sz w:val="28"/>
        </w:rPr>
        <w:t>D</w:t>
      </w:r>
      <w:r>
        <w:rPr>
          <w:sz w:val="28"/>
        </w:rPr>
        <w:t xml:space="preserve"> </w:t>
      </w:r>
      <w:r w:rsidRPr="000C3AD7">
        <w:rPr>
          <w:sz w:val="28"/>
        </w:rPr>
        <w:t>–</w:t>
      </w:r>
      <w:r w:rsidR="004843E1">
        <w:rPr>
          <w:sz w:val="28"/>
        </w:rPr>
        <w:t xml:space="preserve"> CÓDIGO FEITO NA IDE DO ARDUINO PARA O MÓDULO DE ‘AUTOATENDIMENTO’</w:t>
      </w:r>
      <w:bookmarkEnd w:id="123"/>
    </w:p>
    <w:p w14:paraId="7D045430" w14:textId="77777777" w:rsidR="00A613AF" w:rsidRPr="00A613AF" w:rsidRDefault="00A613AF" w:rsidP="00A613AF">
      <w:pPr>
        <w:jc w:val="left"/>
        <w:rPr>
          <w:iCs/>
        </w:rPr>
      </w:pPr>
      <w:proofErr w:type="spellStart"/>
      <w:r w:rsidRPr="00A613AF">
        <w:rPr>
          <w:iCs/>
        </w:rPr>
        <w:t>int</w:t>
      </w:r>
      <w:proofErr w:type="spellEnd"/>
      <w:r w:rsidRPr="00A613AF">
        <w:rPr>
          <w:iCs/>
        </w:rPr>
        <w:t xml:space="preserve"> </w:t>
      </w:r>
      <w:proofErr w:type="gramStart"/>
      <w:r w:rsidRPr="00A613AF">
        <w:rPr>
          <w:iCs/>
        </w:rPr>
        <w:t>time(</w:t>
      </w:r>
      <w:proofErr w:type="spellStart"/>
      <w:proofErr w:type="gramEnd"/>
      <w:r w:rsidRPr="00A613AF">
        <w:rPr>
          <w:iCs/>
        </w:rPr>
        <w:t>long</w:t>
      </w:r>
      <w:proofErr w:type="spellEnd"/>
      <w:r w:rsidRPr="00A613AF">
        <w:rPr>
          <w:iCs/>
        </w:rPr>
        <w:t xml:space="preserve"> </w:t>
      </w:r>
      <w:proofErr w:type="spellStart"/>
      <w:r w:rsidRPr="00A613AF">
        <w:rPr>
          <w:iCs/>
        </w:rPr>
        <w:t>timeHigh</w:t>
      </w:r>
      <w:proofErr w:type="spellEnd"/>
      <w:r w:rsidRPr="00A613AF">
        <w:rPr>
          <w:iCs/>
        </w:rPr>
        <w:t xml:space="preserve">, </w:t>
      </w:r>
      <w:proofErr w:type="spellStart"/>
      <w:r w:rsidRPr="00A613AF">
        <w:rPr>
          <w:iCs/>
        </w:rPr>
        <w:t>long</w:t>
      </w:r>
      <w:proofErr w:type="spellEnd"/>
      <w:r w:rsidRPr="00A613AF">
        <w:rPr>
          <w:iCs/>
        </w:rPr>
        <w:t xml:space="preserve"> </w:t>
      </w:r>
      <w:proofErr w:type="spellStart"/>
      <w:r w:rsidRPr="00A613AF">
        <w:rPr>
          <w:iCs/>
        </w:rPr>
        <w:t>timeLow</w:t>
      </w:r>
      <w:proofErr w:type="spellEnd"/>
      <w:r w:rsidRPr="00A613AF">
        <w:rPr>
          <w:iCs/>
        </w:rPr>
        <w:t xml:space="preserve">, </w:t>
      </w:r>
      <w:proofErr w:type="spellStart"/>
      <w:r w:rsidRPr="00A613AF">
        <w:rPr>
          <w:iCs/>
        </w:rPr>
        <w:t>long</w:t>
      </w:r>
      <w:proofErr w:type="spellEnd"/>
      <w:r w:rsidRPr="00A613AF">
        <w:rPr>
          <w:iCs/>
        </w:rPr>
        <w:t xml:space="preserve"> atraso, </w:t>
      </w:r>
      <w:proofErr w:type="spellStart"/>
      <w:r w:rsidRPr="00A613AF">
        <w:rPr>
          <w:iCs/>
        </w:rPr>
        <w:t>long</w:t>
      </w:r>
      <w:proofErr w:type="spellEnd"/>
      <w:r w:rsidRPr="00A613AF">
        <w:rPr>
          <w:iCs/>
        </w:rPr>
        <w:t xml:space="preserve"> </w:t>
      </w:r>
      <w:proofErr w:type="spellStart"/>
      <w:r w:rsidRPr="00A613AF">
        <w:rPr>
          <w:iCs/>
        </w:rPr>
        <w:t>mref</w:t>
      </w:r>
      <w:proofErr w:type="spellEnd"/>
      <w:r w:rsidRPr="00A613AF">
        <w:rPr>
          <w:iCs/>
        </w:rPr>
        <w:t xml:space="preserve"> = 0) {</w:t>
      </w:r>
    </w:p>
    <w:p w14:paraId="2A1EC0A8" w14:textId="77777777" w:rsidR="00A613AF" w:rsidRPr="00A613AF" w:rsidRDefault="00A613AF" w:rsidP="00A613AF">
      <w:pPr>
        <w:jc w:val="left"/>
        <w:rPr>
          <w:iCs/>
        </w:rPr>
      </w:pPr>
      <w:r w:rsidRPr="00A613AF">
        <w:rPr>
          <w:iCs/>
        </w:rPr>
        <w:t xml:space="preserve">  </w:t>
      </w:r>
      <w:proofErr w:type="spellStart"/>
      <w:r w:rsidRPr="00A613AF">
        <w:rPr>
          <w:iCs/>
        </w:rPr>
        <w:t>long</w:t>
      </w:r>
      <w:proofErr w:type="spellEnd"/>
      <w:r w:rsidRPr="00A613AF">
        <w:rPr>
          <w:iCs/>
        </w:rPr>
        <w:t xml:space="preserve"> ajuste = </w:t>
      </w:r>
      <w:proofErr w:type="spellStart"/>
      <w:r w:rsidRPr="00A613AF">
        <w:rPr>
          <w:iCs/>
        </w:rPr>
        <w:t>mref</w:t>
      </w:r>
      <w:proofErr w:type="spellEnd"/>
      <w:r w:rsidRPr="00A613AF">
        <w:rPr>
          <w:iCs/>
        </w:rPr>
        <w:t xml:space="preserve"> % (</w:t>
      </w:r>
      <w:proofErr w:type="spellStart"/>
      <w:r w:rsidRPr="00A613AF">
        <w:rPr>
          <w:iCs/>
        </w:rPr>
        <w:t>timeHigh</w:t>
      </w:r>
      <w:proofErr w:type="spellEnd"/>
      <w:r w:rsidRPr="00A613AF">
        <w:rPr>
          <w:iCs/>
        </w:rPr>
        <w:t xml:space="preserve"> + </w:t>
      </w:r>
      <w:proofErr w:type="spellStart"/>
      <w:r w:rsidRPr="00A613AF">
        <w:rPr>
          <w:iCs/>
        </w:rPr>
        <w:t>timeLow</w:t>
      </w:r>
      <w:proofErr w:type="spellEnd"/>
      <w:r w:rsidRPr="00A613AF">
        <w:rPr>
          <w:iCs/>
        </w:rPr>
        <w:t>);</w:t>
      </w:r>
    </w:p>
    <w:p w14:paraId="78D1B363" w14:textId="77777777" w:rsidR="00A613AF" w:rsidRPr="00A613AF" w:rsidRDefault="00A613AF" w:rsidP="00A613AF">
      <w:pPr>
        <w:jc w:val="left"/>
        <w:rPr>
          <w:iCs/>
        </w:rPr>
      </w:pPr>
      <w:r w:rsidRPr="00A613AF">
        <w:rPr>
          <w:iCs/>
        </w:rPr>
        <w:t xml:space="preserve">  </w:t>
      </w:r>
      <w:proofErr w:type="spellStart"/>
      <w:r w:rsidRPr="00A613AF">
        <w:rPr>
          <w:iCs/>
        </w:rPr>
        <w:t>long</w:t>
      </w:r>
      <w:proofErr w:type="spellEnd"/>
      <w:r w:rsidRPr="00A613AF">
        <w:rPr>
          <w:iCs/>
        </w:rPr>
        <w:t xml:space="preserve"> </w:t>
      </w:r>
      <w:proofErr w:type="gramStart"/>
      <w:r w:rsidRPr="00A613AF">
        <w:rPr>
          <w:iCs/>
        </w:rPr>
        <w:t>resto  =</w:t>
      </w:r>
      <w:proofErr w:type="gramEnd"/>
      <w:r w:rsidRPr="00A613AF">
        <w:rPr>
          <w:iCs/>
        </w:rPr>
        <w:t xml:space="preserve"> (</w:t>
      </w:r>
      <w:proofErr w:type="spellStart"/>
      <w:r w:rsidRPr="00A613AF">
        <w:rPr>
          <w:iCs/>
        </w:rPr>
        <w:t>millis</w:t>
      </w:r>
      <w:proofErr w:type="spellEnd"/>
      <w:r w:rsidRPr="00A613AF">
        <w:rPr>
          <w:iCs/>
        </w:rPr>
        <w:t xml:space="preserve">() + </w:t>
      </w:r>
      <w:proofErr w:type="spellStart"/>
      <w:r w:rsidRPr="00A613AF">
        <w:rPr>
          <w:iCs/>
        </w:rPr>
        <w:t>timeHigh</w:t>
      </w:r>
      <w:proofErr w:type="spellEnd"/>
      <w:r w:rsidRPr="00A613AF">
        <w:rPr>
          <w:iCs/>
        </w:rPr>
        <w:t xml:space="preserve"> + </w:t>
      </w:r>
      <w:proofErr w:type="spellStart"/>
      <w:r w:rsidRPr="00A613AF">
        <w:rPr>
          <w:iCs/>
        </w:rPr>
        <w:t>timeLow</w:t>
      </w:r>
      <w:proofErr w:type="spellEnd"/>
      <w:r w:rsidRPr="00A613AF">
        <w:rPr>
          <w:iCs/>
        </w:rPr>
        <w:t xml:space="preserve"> - ajuste - atraso) % (</w:t>
      </w:r>
      <w:proofErr w:type="spellStart"/>
      <w:r w:rsidRPr="00A613AF">
        <w:rPr>
          <w:iCs/>
        </w:rPr>
        <w:t>timeHigh</w:t>
      </w:r>
      <w:proofErr w:type="spellEnd"/>
      <w:r w:rsidRPr="00A613AF">
        <w:rPr>
          <w:iCs/>
        </w:rPr>
        <w:t xml:space="preserve"> + </w:t>
      </w:r>
      <w:proofErr w:type="spellStart"/>
      <w:r w:rsidRPr="00A613AF">
        <w:rPr>
          <w:iCs/>
        </w:rPr>
        <w:t>timeLow</w:t>
      </w:r>
      <w:proofErr w:type="spellEnd"/>
      <w:r w:rsidRPr="00A613AF">
        <w:rPr>
          <w:iCs/>
        </w:rPr>
        <w:t>);</w:t>
      </w:r>
    </w:p>
    <w:p w14:paraId="1FDBCC50" w14:textId="77777777" w:rsidR="00A613AF" w:rsidRPr="00A613AF" w:rsidRDefault="00A613AF" w:rsidP="00A613AF">
      <w:pPr>
        <w:jc w:val="left"/>
        <w:rPr>
          <w:iCs/>
        </w:rPr>
      </w:pPr>
      <w:r w:rsidRPr="00A613AF">
        <w:rPr>
          <w:iCs/>
        </w:rPr>
        <w:t xml:space="preserve">  </w:t>
      </w:r>
      <w:proofErr w:type="spellStart"/>
      <w:r w:rsidRPr="00A613AF">
        <w:rPr>
          <w:iCs/>
        </w:rPr>
        <w:t>return</w:t>
      </w:r>
      <w:proofErr w:type="spellEnd"/>
      <w:r w:rsidRPr="00A613AF">
        <w:rPr>
          <w:iCs/>
        </w:rPr>
        <w:t xml:space="preserve"> (resto &lt; </w:t>
      </w:r>
      <w:proofErr w:type="spellStart"/>
      <w:proofErr w:type="gramStart"/>
      <w:r w:rsidRPr="00A613AF">
        <w:rPr>
          <w:iCs/>
        </w:rPr>
        <w:t>timeHigh</w:t>
      </w:r>
      <w:proofErr w:type="spellEnd"/>
      <w:r w:rsidRPr="00A613AF">
        <w:rPr>
          <w:iCs/>
        </w:rPr>
        <w:t xml:space="preserve"> ?</w:t>
      </w:r>
      <w:proofErr w:type="gramEnd"/>
      <w:r w:rsidRPr="00A613AF">
        <w:rPr>
          <w:iCs/>
        </w:rPr>
        <w:t xml:space="preserve"> </w:t>
      </w:r>
      <w:proofErr w:type="gramStart"/>
      <w:r w:rsidRPr="00A613AF">
        <w:rPr>
          <w:iCs/>
        </w:rPr>
        <w:t>HIGH :</w:t>
      </w:r>
      <w:proofErr w:type="gramEnd"/>
      <w:r w:rsidRPr="00A613AF">
        <w:rPr>
          <w:iCs/>
        </w:rPr>
        <w:t xml:space="preserve"> LOW);</w:t>
      </w:r>
    </w:p>
    <w:p w14:paraId="4E39C98A" w14:textId="77777777" w:rsidR="00A613AF" w:rsidRPr="00A613AF" w:rsidRDefault="00A613AF" w:rsidP="00A613AF">
      <w:pPr>
        <w:jc w:val="left"/>
        <w:rPr>
          <w:iCs/>
        </w:rPr>
      </w:pPr>
      <w:r w:rsidRPr="00A613AF">
        <w:rPr>
          <w:iCs/>
        </w:rPr>
        <w:t>}</w:t>
      </w:r>
    </w:p>
    <w:p w14:paraId="19F5A0FB" w14:textId="77777777" w:rsidR="00A613AF" w:rsidRPr="00A613AF" w:rsidRDefault="00A613AF" w:rsidP="00A613AF">
      <w:pPr>
        <w:jc w:val="left"/>
        <w:rPr>
          <w:iCs/>
        </w:rPr>
      </w:pPr>
      <w:r w:rsidRPr="00A613AF">
        <w:rPr>
          <w:iCs/>
        </w:rPr>
        <w:t xml:space="preserve"> </w:t>
      </w:r>
    </w:p>
    <w:p w14:paraId="7F2D7B98" w14:textId="77777777" w:rsidR="00A613AF" w:rsidRPr="00A613AF" w:rsidRDefault="00A613AF" w:rsidP="00A613AF">
      <w:pPr>
        <w:jc w:val="left"/>
        <w:rPr>
          <w:iCs/>
        </w:rPr>
      </w:pPr>
      <w:r w:rsidRPr="00A613AF">
        <w:rPr>
          <w:iCs/>
        </w:rPr>
        <w:t xml:space="preserve"> </w:t>
      </w:r>
    </w:p>
    <w:p w14:paraId="0EEB8230" w14:textId="77777777" w:rsidR="00A613AF" w:rsidRPr="00A613AF" w:rsidRDefault="00A613AF" w:rsidP="00A613AF">
      <w:pPr>
        <w:jc w:val="left"/>
        <w:rPr>
          <w:iCs/>
        </w:rPr>
      </w:pPr>
      <w:proofErr w:type="spellStart"/>
      <w:r w:rsidRPr="00A613AF">
        <w:rPr>
          <w:iCs/>
        </w:rPr>
        <w:t>void</w:t>
      </w:r>
      <w:proofErr w:type="spellEnd"/>
      <w:r w:rsidRPr="00A613AF">
        <w:rPr>
          <w:iCs/>
        </w:rPr>
        <w:t xml:space="preserve"> </w:t>
      </w:r>
      <w:proofErr w:type="gramStart"/>
      <w:r w:rsidRPr="00A613AF">
        <w:rPr>
          <w:iCs/>
        </w:rPr>
        <w:t>setup(</w:t>
      </w:r>
      <w:proofErr w:type="gramEnd"/>
      <w:r w:rsidRPr="00A613AF">
        <w:rPr>
          <w:iCs/>
        </w:rPr>
        <w:t>){</w:t>
      </w:r>
    </w:p>
    <w:p w14:paraId="7BEE2A99" w14:textId="77777777" w:rsidR="00A613AF" w:rsidRPr="00A613AF" w:rsidRDefault="00A613AF" w:rsidP="00A613AF">
      <w:pPr>
        <w:jc w:val="left"/>
        <w:rPr>
          <w:iCs/>
        </w:rPr>
      </w:pPr>
      <w:r w:rsidRPr="00A613AF">
        <w:rPr>
          <w:iCs/>
        </w:rPr>
        <w:t xml:space="preserve">  </w:t>
      </w:r>
      <w:proofErr w:type="spellStart"/>
      <w:r w:rsidRPr="00A613AF">
        <w:rPr>
          <w:iCs/>
        </w:rPr>
        <w:t>Serial.begin</w:t>
      </w:r>
      <w:proofErr w:type="spellEnd"/>
      <w:r w:rsidRPr="00A613AF">
        <w:rPr>
          <w:iCs/>
        </w:rPr>
        <w:t>(9600);</w:t>
      </w:r>
    </w:p>
    <w:p w14:paraId="7AE53480" w14:textId="77777777" w:rsidR="00A613AF" w:rsidRPr="00A613AF" w:rsidRDefault="00A613AF" w:rsidP="00A613AF">
      <w:pPr>
        <w:jc w:val="left"/>
        <w:rPr>
          <w:iCs/>
        </w:rPr>
      </w:pPr>
      <w:r w:rsidRPr="00A613AF">
        <w:rPr>
          <w:iCs/>
        </w:rPr>
        <w:t xml:space="preserve">  </w:t>
      </w:r>
      <w:proofErr w:type="spellStart"/>
      <w:proofErr w:type="gramStart"/>
      <w:r w:rsidRPr="00A613AF">
        <w:rPr>
          <w:iCs/>
        </w:rPr>
        <w:t>pinMode</w:t>
      </w:r>
      <w:proofErr w:type="spellEnd"/>
      <w:r w:rsidRPr="00A613AF">
        <w:rPr>
          <w:iCs/>
        </w:rPr>
        <w:t>(</w:t>
      </w:r>
      <w:proofErr w:type="gramEnd"/>
      <w:r w:rsidRPr="00A613AF">
        <w:rPr>
          <w:iCs/>
        </w:rPr>
        <w:t>LED_BUILTIN, OUTPUT);</w:t>
      </w:r>
    </w:p>
    <w:p w14:paraId="461C1BB2" w14:textId="77777777" w:rsidR="00A613AF" w:rsidRPr="00A613AF" w:rsidRDefault="00A613AF" w:rsidP="00A613AF">
      <w:pPr>
        <w:jc w:val="left"/>
        <w:rPr>
          <w:iCs/>
        </w:rPr>
      </w:pPr>
      <w:r w:rsidRPr="00A613AF">
        <w:rPr>
          <w:iCs/>
        </w:rPr>
        <w:t>}</w:t>
      </w:r>
    </w:p>
    <w:p w14:paraId="3F5F459E" w14:textId="77777777" w:rsidR="00A613AF" w:rsidRPr="00A613AF" w:rsidRDefault="00A613AF" w:rsidP="00A613AF">
      <w:pPr>
        <w:jc w:val="left"/>
        <w:rPr>
          <w:iCs/>
        </w:rPr>
      </w:pPr>
      <w:r w:rsidRPr="00A613AF">
        <w:rPr>
          <w:iCs/>
        </w:rPr>
        <w:t xml:space="preserve"> </w:t>
      </w:r>
    </w:p>
    <w:p w14:paraId="44FEA2F4" w14:textId="77777777" w:rsidR="00A613AF" w:rsidRPr="00A613AF" w:rsidRDefault="00A613AF" w:rsidP="00A613AF">
      <w:pPr>
        <w:jc w:val="left"/>
        <w:rPr>
          <w:iCs/>
        </w:rPr>
      </w:pPr>
      <w:proofErr w:type="spellStart"/>
      <w:r w:rsidRPr="00A613AF">
        <w:rPr>
          <w:iCs/>
        </w:rPr>
        <w:t>boolean</w:t>
      </w:r>
      <w:proofErr w:type="spellEnd"/>
      <w:r w:rsidRPr="00A613AF">
        <w:rPr>
          <w:iCs/>
        </w:rPr>
        <w:t xml:space="preserve"> pisca = false;</w:t>
      </w:r>
    </w:p>
    <w:p w14:paraId="77BE3B56" w14:textId="77777777" w:rsidR="00A613AF" w:rsidRPr="00A613AF" w:rsidRDefault="00A613AF" w:rsidP="00A613AF">
      <w:pPr>
        <w:jc w:val="left"/>
        <w:rPr>
          <w:iCs/>
        </w:rPr>
      </w:pPr>
      <w:r w:rsidRPr="00A613AF">
        <w:rPr>
          <w:iCs/>
        </w:rPr>
        <w:t xml:space="preserve"> </w:t>
      </w:r>
    </w:p>
    <w:p w14:paraId="57F74422" w14:textId="77777777" w:rsidR="00A613AF" w:rsidRPr="00A613AF" w:rsidRDefault="00A613AF" w:rsidP="00A613AF">
      <w:pPr>
        <w:jc w:val="left"/>
        <w:rPr>
          <w:iCs/>
        </w:rPr>
      </w:pPr>
      <w:proofErr w:type="spellStart"/>
      <w:r w:rsidRPr="00A613AF">
        <w:rPr>
          <w:iCs/>
        </w:rPr>
        <w:t>void</w:t>
      </w:r>
      <w:proofErr w:type="spellEnd"/>
      <w:r w:rsidRPr="00A613AF">
        <w:rPr>
          <w:iCs/>
        </w:rPr>
        <w:t xml:space="preserve"> </w:t>
      </w:r>
      <w:proofErr w:type="gramStart"/>
      <w:r w:rsidRPr="00A613AF">
        <w:rPr>
          <w:iCs/>
        </w:rPr>
        <w:t>loop(</w:t>
      </w:r>
      <w:proofErr w:type="gramEnd"/>
      <w:r w:rsidRPr="00A613AF">
        <w:rPr>
          <w:iCs/>
        </w:rPr>
        <w:t>){</w:t>
      </w:r>
    </w:p>
    <w:p w14:paraId="43FDA9CA" w14:textId="77777777" w:rsidR="00A613AF" w:rsidRPr="00A613AF" w:rsidRDefault="00A613AF" w:rsidP="00A613AF">
      <w:pPr>
        <w:jc w:val="left"/>
        <w:rPr>
          <w:iCs/>
        </w:rPr>
      </w:pPr>
      <w:r w:rsidRPr="00A613AF">
        <w:rPr>
          <w:iCs/>
        </w:rPr>
        <w:t xml:space="preserve">  </w:t>
      </w:r>
      <w:proofErr w:type="spellStart"/>
      <w:r w:rsidRPr="00A613AF">
        <w:rPr>
          <w:iCs/>
        </w:rPr>
        <w:t>int</w:t>
      </w:r>
      <w:proofErr w:type="spellEnd"/>
      <w:r w:rsidRPr="00A613AF">
        <w:rPr>
          <w:iCs/>
        </w:rPr>
        <w:t xml:space="preserve"> c = </w:t>
      </w:r>
      <w:proofErr w:type="spellStart"/>
      <w:r w:rsidRPr="00A613AF">
        <w:rPr>
          <w:iCs/>
        </w:rPr>
        <w:t>Serial.read</w:t>
      </w:r>
      <w:proofErr w:type="spellEnd"/>
      <w:r w:rsidRPr="00A613AF">
        <w:rPr>
          <w:iCs/>
        </w:rPr>
        <w:t>();</w:t>
      </w:r>
    </w:p>
    <w:p w14:paraId="75677143" w14:textId="77777777" w:rsidR="00A613AF" w:rsidRPr="00A613AF" w:rsidRDefault="00A613AF" w:rsidP="00A613AF">
      <w:pPr>
        <w:jc w:val="left"/>
        <w:rPr>
          <w:iCs/>
        </w:rPr>
      </w:pPr>
      <w:r w:rsidRPr="00A613AF">
        <w:rPr>
          <w:iCs/>
        </w:rPr>
        <w:t xml:space="preserve">   </w:t>
      </w:r>
    </w:p>
    <w:p w14:paraId="1C71111A" w14:textId="77777777" w:rsidR="00A613AF" w:rsidRPr="00A613AF" w:rsidRDefault="00A613AF" w:rsidP="00A613AF">
      <w:pPr>
        <w:jc w:val="left"/>
        <w:rPr>
          <w:iCs/>
        </w:rPr>
      </w:pPr>
      <w:r w:rsidRPr="00A613AF">
        <w:rPr>
          <w:iCs/>
        </w:rPr>
        <w:t xml:space="preserve">  </w:t>
      </w:r>
      <w:proofErr w:type="spellStart"/>
      <w:r w:rsidRPr="00A613AF">
        <w:rPr>
          <w:iCs/>
        </w:rPr>
        <w:t>if</w:t>
      </w:r>
      <w:proofErr w:type="spellEnd"/>
      <w:r w:rsidRPr="00A613AF">
        <w:rPr>
          <w:iCs/>
        </w:rPr>
        <w:t xml:space="preserve"> (c == 97) </w:t>
      </w:r>
      <w:proofErr w:type="gramStart"/>
      <w:r w:rsidRPr="00A613AF">
        <w:rPr>
          <w:iCs/>
        </w:rPr>
        <w:t xml:space="preserve">{ </w:t>
      </w:r>
      <w:proofErr w:type="spellStart"/>
      <w:r w:rsidRPr="00A613AF">
        <w:rPr>
          <w:iCs/>
        </w:rPr>
        <w:t>digitalWrite</w:t>
      </w:r>
      <w:proofErr w:type="spellEnd"/>
      <w:proofErr w:type="gramEnd"/>
      <w:r w:rsidRPr="00A613AF">
        <w:rPr>
          <w:iCs/>
        </w:rPr>
        <w:t>(LED_BUILTIN, HIGH); pisca = false; } //a -&gt; liga</w:t>
      </w:r>
    </w:p>
    <w:p w14:paraId="38A9CC5E" w14:textId="77777777" w:rsidR="00A613AF" w:rsidRPr="00A613AF" w:rsidRDefault="00A613AF" w:rsidP="00A613AF">
      <w:pPr>
        <w:jc w:val="left"/>
        <w:rPr>
          <w:iCs/>
        </w:rPr>
      </w:pPr>
      <w:r w:rsidRPr="00A613AF">
        <w:rPr>
          <w:iCs/>
        </w:rPr>
        <w:t xml:space="preserve">  </w:t>
      </w:r>
      <w:proofErr w:type="spellStart"/>
      <w:r w:rsidRPr="00A613AF">
        <w:rPr>
          <w:iCs/>
        </w:rPr>
        <w:t>if</w:t>
      </w:r>
      <w:proofErr w:type="spellEnd"/>
      <w:r w:rsidRPr="00A613AF">
        <w:rPr>
          <w:iCs/>
        </w:rPr>
        <w:t xml:space="preserve"> (c == 98) </w:t>
      </w:r>
      <w:proofErr w:type="gramStart"/>
      <w:r w:rsidRPr="00A613AF">
        <w:rPr>
          <w:iCs/>
        </w:rPr>
        <w:t xml:space="preserve">{ </w:t>
      </w:r>
      <w:proofErr w:type="spellStart"/>
      <w:r w:rsidRPr="00A613AF">
        <w:rPr>
          <w:iCs/>
        </w:rPr>
        <w:t>digitalWrite</w:t>
      </w:r>
      <w:proofErr w:type="spellEnd"/>
      <w:proofErr w:type="gramEnd"/>
      <w:r w:rsidRPr="00A613AF">
        <w:rPr>
          <w:iCs/>
        </w:rPr>
        <w:t>(LED_BUILTIN, LOW);  pisca = false; } //b -&gt; desliga</w:t>
      </w:r>
    </w:p>
    <w:p w14:paraId="6511F548" w14:textId="77777777" w:rsidR="00A613AF" w:rsidRPr="00A613AF" w:rsidRDefault="00A613AF" w:rsidP="00A613AF">
      <w:pPr>
        <w:jc w:val="left"/>
        <w:rPr>
          <w:iCs/>
        </w:rPr>
      </w:pPr>
      <w:r w:rsidRPr="00A613AF">
        <w:rPr>
          <w:iCs/>
        </w:rPr>
        <w:t xml:space="preserve">  </w:t>
      </w:r>
      <w:proofErr w:type="spellStart"/>
      <w:r w:rsidRPr="00A613AF">
        <w:rPr>
          <w:iCs/>
        </w:rPr>
        <w:t>if</w:t>
      </w:r>
      <w:proofErr w:type="spellEnd"/>
      <w:r w:rsidRPr="00A613AF">
        <w:rPr>
          <w:iCs/>
        </w:rPr>
        <w:t xml:space="preserve"> (c == 99) </w:t>
      </w:r>
      <w:proofErr w:type="gramStart"/>
      <w:r w:rsidRPr="00A613AF">
        <w:rPr>
          <w:iCs/>
        </w:rPr>
        <w:t>{ pisca</w:t>
      </w:r>
      <w:proofErr w:type="gramEnd"/>
      <w:r w:rsidRPr="00A613AF">
        <w:rPr>
          <w:iCs/>
        </w:rPr>
        <w:t xml:space="preserve"> = </w:t>
      </w:r>
      <w:proofErr w:type="spellStart"/>
      <w:r w:rsidRPr="00A613AF">
        <w:rPr>
          <w:iCs/>
        </w:rPr>
        <w:t>true</w:t>
      </w:r>
      <w:proofErr w:type="spellEnd"/>
      <w:r w:rsidRPr="00A613AF">
        <w:rPr>
          <w:iCs/>
        </w:rPr>
        <w:t>;                         } //c -&gt; pisca</w:t>
      </w:r>
    </w:p>
    <w:p w14:paraId="7CFBC1C4" w14:textId="77777777" w:rsidR="00A613AF" w:rsidRPr="00A613AF" w:rsidRDefault="00A613AF" w:rsidP="00A613AF">
      <w:pPr>
        <w:jc w:val="left"/>
        <w:rPr>
          <w:iCs/>
        </w:rPr>
      </w:pPr>
      <w:r w:rsidRPr="00A613AF">
        <w:rPr>
          <w:iCs/>
        </w:rPr>
        <w:t xml:space="preserve"> </w:t>
      </w:r>
    </w:p>
    <w:p w14:paraId="61456AA5" w14:textId="77777777" w:rsidR="00A613AF" w:rsidRPr="00A613AF" w:rsidRDefault="00A613AF" w:rsidP="00A613AF">
      <w:pPr>
        <w:jc w:val="left"/>
        <w:rPr>
          <w:iCs/>
        </w:rPr>
      </w:pPr>
      <w:r w:rsidRPr="00A613AF">
        <w:rPr>
          <w:iCs/>
        </w:rPr>
        <w:t xml:space="preserve">  </w:t>
      </w:r>
      <w:proofErr w:type="spellStart"/>
      <w:r w:rsidRPr="00A613AF">
        <w:rPr>
          <w:iCs/>
        </w:rPr>
        <w:t>if</w:t>
      </w:r>
      <w:proofErr w:type="spellEnd"/>
      <w:r w:rsidRPr="00A613AF">
        <w:rPr>
          <w:iCs/>
        </w:rPr>
        <w:t xml:space="preserve"> (</w:t>
      </w:r>
      <w:proofErr w:type="gramStart"/>
      <w:r w:rsidRPr="00A613AF">
        <w:rPr>
          <w:iCs/>
        </w:rPr>
        <w:t xml:space="preserve">pisca)   </w:t>
      </w:r>
      <w:proofErr w:type="gramEnd"/>
      <w:r w:rsidRPr="00A613AF">
        <w:rPr>
          <w:iCs/>
        </w:rPr>
        <w:t xml:space="preserve">{ </w:t>
      </w:r>
      <w:proofErr w:type="spellStart"/>
      <w:r w:rsidRPr="00A613AF">
        <w:rPr>
          <w:iCs/>
        </w:rPr>
        <w:t>digitalWrite</w:t>
      </w:r>
      <w:proofErr w:type="spellEnd"/>
      <w:r w:rsidRPr="00A613AF">
        <w:rPr>
          <w:iCs/>
        </w:rPr>
        <w:t>(LED_BUILTIN, time(400, 400, 0));   }</w:t>
      </w:r>
    </w:p>
    <w:p w14:paraId="336D9DA4" w14:textId="44A9BA2F" w:rsidR="00DE1B72" w:rsidRPr="00DE2C2A" w:rsidRDefault="00A613AF" w:rsidP="00A613AF">
      <w:pPr>
        <w:jc w:val="left"/>
        <w:rPr>
          <w:i/>
        </w:rPr>
      </w:pPr>
      <w:r w:rsidRPr="00A613AF">
        <w:rPr>
          <w:iCs/>
        </w:rPr>
        <w:t>}</w:t>
      </w:r>
    </w:p>
    <w:p w14:paraId="241F8226" w14:textId="4D7E6B6E" w:rsidR="00404420" w:rsidRPr="003D2321" w:rsidRDefault="00404420" w:rsidP="003D2321">
      <w:pPr>
        <w:pStyle w:val="Ttulo5"/>
        <w:spacing w:after="360"/>
        <w:rPr>
          <w:i/>
        </w:rPr>
      </w:pPr>
    </w:p>
    <w:sectPr w:rsidR="00404420" w:rsidRPr="003D2321" w:rsidSect="008122A4">
      <w:headerReference w:type="default" r:id="rId61"/>
      <w:footerReference w:type="default" r:id="rId62"/>
      <w:pgSz w:w="11907" w:h="16840" w:code="9"/>
      <w:pgMar w:top="1701" w:right="1134" w:bottom="1134" w:left="1701" w:header="900" w:footer="964"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15D803" w14:textId="77777777" w:rsidR="004C49B2" w:rsidRDefault="004C49B2">
      <w:pPr>
        <w:spacing w:line="240" w:lineRule="auto"/>
      </w:pPr>
      <w:r>
        <w:separator/>
      </w:r>
    </w:p>
  </w:endnote>
  <w:endnote w:type="continuationSeparator" w:id="0">
    <w:p w14:paraId="26A78CCA" w14:textId="77777777" w:rsidR="004C49B2" w:rsidRDefault="004C49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D4C29" w14:textId="77777777" w:rsidR="00F8127D" w:rsidRDefault="00F8127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3D057" w14:textId="77777777" w:rsidR="004C49B2" w:rsidRDefault="004C49B2">
      <w:pPr>
        <w:pStyle w:val="Rodap"/>
        <w:pBdr>
          <w:bottom w:val="single" w:sz="6" w:space="1" w:color="000000"/>
        </w:pBdr>
        <w:spacing w:line="240" w:lineRule="auto"/>
      </w:pPr>
    </w:p>
  </w:footnote>
  <w:footnote w:type="continuationSeparator" w:id="0">
    <w:p w14:paraId="60934484" w14:textId="77777777" w:rsidR="004C49B2" w:rsidRDefault="004C49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23081" w14:textId="77777777" w:rsidR="00F8127D" w:rsidRPr="000C3AD7" w:rsidRDefault="00F8127D">
    <w:pPr>
      <w:pStyle w:val="Cabealho"/>
      <w:framePr w:wrap="around" w:vAnchor="text" w:hAnchor="margin" w:xAlign="right" w:y="1"/>
      <w:rPr>
        <w:rStyle w:val="Nmerodepgina"/>
        <w:sz w:val="22"/>
        <w:szCs w:val="16"/>
      </w:rPr>
    </w:pPr>
    <w:r w:rsidRPr="003E5A59">
      <w:rPr>
        <w:rStyle w:val="Nmerodepgina"/>
        <w:sz w:val="22"/>
        <w:szCs w:val="16"/>
      </w:rPr>
      <w:fldChar w:fldCharType="begin"/>
    </w:r>
    <w:r w:rsidRPr="003E5A59">
      <w:rPr>
        <w:rStyle w:val="Nmerodepgina"/>
        <w:sz w:val="22"/>
        <w:szCs w:val="16"/>
      </w:rPr>
      <w:instrText xml:space="preserve">PAGE  </w:instrText>
    </w:r>
    <w:r w:rsidRPr="003E5A59">
      <w:rPr>
        <w:rStyle w:val="Nmerodepgina"/>
        <w:sz w:val="22"/>
        <w:szCs w:val="16"/>
      </w:rPr>
      <w:fldChar w:fldCharType="separate"/>
    </w:r>
    <w:r w:rsidRPr="003E5A59">
      <w:rPr>
        <w:rStyle w:val="Nmerodepgina"/>
        <w:noProof/>
        <w:sz w:val="22"/>
        <w:szCs w:val="16"/>
      </w:rPr>
      <w:t>50</w:t>
    </w:r>
    <w:r w:rsidRPr="003E5A59">
      <w:rPr>
        <w:rStyle w:val="Nmerodepgina"/>
        <w:sz w:val="22"/>
        <w:szCs w:val="16"/>
      </w:rPr>
      <w:fldChar w:fldCharType="end"/>
    </w:r>
  </w:p>
  <w:p w14:paraId="09FBAB12" w14:textId="77777777" w:rsidR="00F8127D" w:rsidRDefault="00F8127D">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42AC5F4"/>
    <w:lvl w:ilvl="0">
      <w:numFmt w:val="decimal"/>
      <w:pStyle w:val="Commarcadores"/>
      <w:lvlText w:val="*"/>
      <w:lvlJc w:val="left"/>
    </w:lvl>
  </w:abstractNum>
  <w:abstractNum w:abstractNumId="1" w15:restartNumberingAfterBreak="0">
    <w:nsid w:val="0AD84473"/>
    <w:multiLevelType w:val="hybridMultilevel"/>
    <w:tmpl w:val="54B872C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1760CAE"/>
    <w:multiLevelType w:val="hybridMultilevel"/>
    <w:tmpl w:val="430203D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8DF4BD6"/>
    <w:multiLevelType w:val="hybridMultilevel"/>
    <w:tmpl w:val="ABF8B304"/>
    <w:lvl w:ilvl="0" w:tplc="04160017">
      <w:start w:val="1"/>
      <w:numFmt w:val="lowerLetter"/>
      <w:lvlText w:val="%1)"/>
      <w:lvlJc w:val="left"/>
      <w:pPr>
        <w:ind w:left="720" w:hanging="360"/>
      </w:pPr>
    </w:lvl>
    <w:lvl w:ilvl="1" w:tplc="0416001B">
      <w:start w:val="1"/>
      <w:numFmt w:val="lowerRoman"/>
      <w:lvlText w:val="%2."/>
      <w:lvlJc w:val="righ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AC1261B"/>
    <w:multiLevelType w:val="hybridMultilevel"/>
    <w:tmpl w:val="2E2810C6"/>
    <w:lvl w:ilvl="0" w:tplc="D3F4E5B0">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D267EC4"/>
    <w:multiLevelType w:val="hybridMultilevel"/>
    <w:tmpl w:val="E112EFC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09D6C6A"/>
    <w:multiLevelType w:val="hybridMultilevel"/>
    <w:tmpl w:val="D654F3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1C4175F"/>
    <w:multiLevelType w:val="hybridMultilevel"/>
    <w:tmpl w:val="B32A0302"/>
    <w:lvl w:ilvl="0" w:tplc="04160017">
      <w:start w:val="1"/>
      <w:numFmt w:val="lowerLetter"/>
      <w:lvlText w:val="%1)"/>
      <w:lvlJc w:val="left"/>
      <w:pPr>
        <w:ind w:left="720" w:hanging="360"/>
      </w:pPr>
    </w:lvl>
    <w:lvl w:ilvl="1" w:tplc="0416001B">
      <w:start w:val="1"/>
      <w:numFmt w:val="lowerRoman"/>
      <w:lvlText w:val="%2."/>
      <w:lvlJc w:val="righ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7952C05"/>
    <w:multiLevelType w:val="hybridMultilevel"/>
    <w:tmpl w:val="C068FC5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C0C11EF"/>
    <w:multiLevelType w:val="hybridMultilevel"/>
    <w:tmpl w:val="BBDEB1B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D416482"/>
    <w:multiLevelType w:val="hybridMultilevel"/>
    <w:tmpl w:val="5C1645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F4815C0"/>
    <w:multiLevelType w:val="hybridMultilevel"/>
    <w:tmpl w:val="43AC8126"/>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F4E7364"/>
    <w:multiLevelType w:val="hybridMultilevel"/>
    <w:tmpl w:val="26EA6B10"/>
    <w:lvl w:ilvl="0" w:tplc="04160017">
      <w:start w:val="1"/>
      <w:numFmt w:val="lowerLetter"/>
      <w:lvlText w:val="%1)"/>
      <w:lvlJc w:val="left"/>
      <w:pPr>
        <w:ind w:left="720" w:hanging="360"/>
      </w:pPr>
      <w:rPr>
        <w:rFonts w:hint="default"/>
      </w:rPr>
    </w:lvl>
    <w:lvl w:ilvl="1" w:tplc="0416001B">
      <w:start w:val="1"/>
      <w:numFmt w:val="lowerRoman"/>
      <w:lvlText w:val="%2."/>
      <w:lvlJc w:val="righ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3F32A0C"/>
    <w:multiLevelType w:val="hybridMultilevel"/>
    <w:tmpl w:val="B1D0E68C"/>
    <w:lvl w:ilvl="0" w:tplc="E7EE413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5EA006E"/>
    <w:multiLevelType w:val="hybridMultilevel"/>
    <w:tmpl w:val="694AD726"/>
    <w:lvl w:ilvl="0" w:tplc="04160017">
      <w:start w:val="1"/>
      <w:numFmt w:val="lowerLetter"/>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B24128F"/>
    <w:multiLevelType w:val="hybridMultilevel"/>
    <w:tmpl w:val="43C2F9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BEF08E5"/>
    <w:multiLevelType w:val="hybridMultilevel"/>
    <w:tmpl w:val="D9289506"/>
    <w:lvl w:ilvl="0" w:tplc="5596ADC8">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F0E3E5B"/>
    <w:multiLevelType w:val="hybridMultilevel"/>
    <w:tmpl w:val="ED00AD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4AE1908"/>
    <w:multiLevelType w:val="hybridMultilevel"/>
    <w:tmpl w:val="EDFED4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74F5C30"/>
    <w:multiLevelType w:val="hybridMultilevel"/>
    <w:tmpl w:val="C3F62D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CC14D58"/>
    <w:multiLevelType w:val="hybridMultilevel"/>
    <w:tmpl w:val="C6DEC12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F1105BE"/>
    <w:multiLevelType w:val="hybridMultilevel"/>
    <w:tmpl w:val="6A0AA11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0F6377E"/>
    <w:multiLevelType w:val="hybridMultilevel"/>
    <w:tmpl w:val="B1D0E68C"/>
    <w:lvl w:ilvl="0" w:tplc="E7EE413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1211D60"/>
    <w:multiLevelType w:val="hybridMultilevel"/>
    <w:tmpl w:val="4162BA50"/>
    <w:lvl w:ilvl="0" w:tplc="04160017">
      <w:start w:val="1"/>
      <w:numFmt w:val="lowerLetter"/>
      <w:lvlText w:val="%1)"/>
      <w:lvlJc w:val="left"/>
      <w:pPr>
        <w:ind w:left="1571" w:hanging="360"/>
      </w:pPr>
      <w:rPr>
        <w:rFonts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527E051F"/>
    <w:multiLevelType w:val="hybridMultilevel"/>
    <w:tmpl w:val="7178A1B8"/>
    <w:lvl w:ilvl="0" w:tplc="3CEEC89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4377A09"/>
    <w:multiLevelType w:val="hybridMultilevel"/>
    <w:tmpl w:val="01DEDE4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7B037A5"/>
    <w:multiLevelType w:val="multilevel"/>
    <w:tmpl w:val="F8A0DD3E"/>
    <w:lvl w:ilvl="0">
      <w:start w:val="1"/>
      <w:numFmt w:val="decimal"/>
      <w:pStyle w:val="Ttulo1"/>
      <w:lvlText w:val="%1"/>
      <w:lvlJc w:val="left"/>
      <w:pPr>
        <w:tabs>
          <w:tab w:val="num" w:pos="360"/>
        </w:tabs>
        <w:ind w:left="0" w:firstLine="0"/>
      </w:pPr>
      <w:rPr>
        <w:rFonts w:hint="default"/>
      </w:rPr>
    </w:lvl>
    <w:lvl w:ilvl="1">
      <w:start w:val="1"/>
      <w:numFmt w:val="decimal"/>
      <w:pStyle w:val="Ttulo2"/>
      <w:suff w:val="space"/>
      <w:lvlText w:val="%1.%2"/>
      <w:lvlJc w:val="left"/>
      <w:pPr>
        <w:ind w:left="1135" w:firstLine="0"/>
      </w:pPr>
      <w:rPr>
        <w:rFonts w:hint="default"/>
      </w:rPr>
    </w:lvl>
    <w:lvl w:ilvl="2">
      <w:start w:val="1"/>
      <w:numFmt w:val="decimal"/>
      <w:pStyle w:val="Ttulo3"/>
      <w:suff w:val="space"/>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7" w15:restartNumberingAfterBreak="0">
    <w:nsid w:val="59B254D8"/>
    <w:multiLevelType w:val="hybridMultilevel"/>
    <w:tmpl w:val="627A4ED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1165518"/>
    <w:multiLevelType w:val="hybridMultilevel"/>
    <w:tmpl w:val="97647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19E3836"/>
    <w:multiLevelType w:val="hybridMultilevel"/>
    <w:tmpl w:val="73CE4986"/>
    <w:lvl w:ilvl="0" w:tplc="EBF0ECDE">
      <w:start w:val="2"/>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2412801"/>
    <w:multiLevelType w:val="hybridMultilevel"/>
    <w:tmpl w:val="ED4405A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4EC0D8D"/>
    <w:multiLevelType w:val="hybridMultilevel"/>
    <w:tmpl w:val="0248C02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CFA13D8"/>
    <w:multiLevelType w:val="hybridMultilevel"/>
    <w:tmpl w:val="AA9CCF7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D5A60B4"/>
    <w:multiLevelType w:val="hybridMultilevel"/>
    <w:tmpl w:val="5000A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F101582"/>
    <w:multiLevelType w:val="hybridMultilevel"/>
    <w:tmpl w:val="9EE42A9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1D96BF3"/>
    <w:multiLevelType w:val="hybridMultilevel"/>
    <w:tmpl w:val="C068FC5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77385EF0"/>
    <w:multiLevelType w:val="hybridMultilevel"/>
    <w:tmpl w:val="ED4405A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B356F41"/>
    <w:multiLevelType w:val="hybridMultilevel"/>
    <w:tmpl w:val="CEE4B668"/>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11"/>
  </w:num>
  <w:num w:numId="3">
    <w:abstractNumId w:val="23"/>
  </w:num>
  <w:num w:numId="4">
    <w:abstractNumId w:val="37"/>
  </w:num>
  <w:num w:numId="5">
    <w:abstractNumId w:val="8"/>
  </w:num>
  <w:num w:numId="6">
    <w:abstractNumId w:val="20"/>
  </w:num>
  <w:num w:numId="7">
    <w:abstractNumId w:val="18"/>
  </w:num>
  <w:num w:numId="8">
    <w:abstractNumId w:val="2"/>
  </w:num>
  <w:num w:numId="9">
    <w:abstractNumId w:val="14"/>
  </w:num>
  <w:num w:numId="10">
    <w:abstractNumId w:val="7"/>
  </w:num>
  <w:num w:numId="11">
    <w:abstractNumId w:val="3"/>
  </w:num>
  <w:num w:numId="12">
    <w:abstractNumId w:val="34"/>
  </w:num>
  <w:num w:numId="13">
    <w:abstractNumId w:val="5"/>
  </w:num>
  <w:num w:numId="14">
    <w:abstractNumId w:val="35"/>
  </w:num>
  <w:num w:numId="15">
    <w:abstractNumId w:val="25"/>
  </w:num>
  <w:num w:numId="16">
    <w:abstractNumId w:val="12"/>
  </w:num>
  <w:num w:numId="17">
    <w:abstractNumId w:val="4"/>
  </w:num>
  <w:num w:numId="18">
    <w:abstractNumId w:val="29"/>
  </w:num>
  <w:num w:numId="19">
    <w:abstractNumId w:val="16"/>
  </w:num>
  <w:num w:numId="20">
    <w:abstractNumId w:val="31"/>
  </w:num>
  <w:num w:numId="21">
    <w:abstractNumId w:val="36"/>
  </w:num>
  <w:num w:numId="22">
    <w:abstractNumId w:val="9"/>
  </w:num>
  <w:num w:numId="23">
    <w:abstractNumId w:val="13"/>
  </w:num>
  <w:num w:numId="24">
    <w:abstractNumId w:val="24"/>
  </w:num>
  <w:num w:numId="25">
    <w:abstractNumId w:val="22"/>
  </w:num>
  <w:num w:numId="26">
    <w:abstractNumId w:val="30"/>
  </w:num>
  <w:num w:numId="27">
    <w:abstractNumId w:val="0"/>
    <w:lvlOverride w:ilvl="0">
      <w:lvl w:ilvl="0">
        <w:start w:val="1"/>
        <w:numFmt w:val="bullet"/>
        <w:pStyle w:val="Commarcadores"/>
        <w:lvlText w:val=""/>
        <w:legacy w:legacy="1" w:legacySpace="0" w:legacyIndent="283"/>
        <w:lvlJc w:val="left"/>
        <w:pPr>
          <w:ind w:left="283" w:hanging="283"/>
        </w:pPr>
        <w:rPr>
          <w:rFonts w:ascii="Symbol" w:hAnsi="Symbol" w:cs="Symbol" w:hint="default"/>
        </w:rPr>
      </w:lvl>
    </w:lvlOverride>
  </w:num>
  <w:num w:numId="28">
    <w:abstractNumId w:val="15"/>
  </w:num>
  <w:num w:numId="29">
    <w:abstractNumId w:val="28"/>
  </w:num>
  <w:num w:numId="30">
    <w:abstractNumId w:val="6"/>
  </w:num>
  <w:num w:numId="31">
    <w:abstractNumId w:val="10"/>
  </w:num>
  <w:num w:numId="32">
    <w:abstractNumId w:val="33"/>
  </w:num>
  <w:num w:numId="33">
    <w:abstractNumId w:val="27"/>
  </w:num>
  <w:num w:numId="34">
    <w:abstractNumId w:val="21"/>
  </w:num>
  <w:num w:numId="35">
    <w:abstractNumId w:val="32"/>
  </w:num>
  <w:num w:numId="36">
    <w:abstractNumId w:val="1"/>
  </w:num>
  <w:num w:numId="37">
    <w:abstractNumId w:val="17"/>
  </w:num>
  <w:num w:numId="38">
    <w:abstractNumId w:val="19"/>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ônica">
    <w15:presenceInfo w15:providerId="None" w15:userId="Môni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revisionView w:markup="0"/>
  <w:defaultTabStop w:val="706"/>
  <w:hyphenationZone w:val="425"/>
  <w:displayHorizontalDrawingGridEvery w:val="0"/>
  <w:displayVerticalDrawingGridEvery w:val="0"/>
  <w:doNotUseMarginsForDrawingGridOrigin/>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0D8"/>
    <w:rsid w:val="000024D3"/>
    <w:rsid w:val="000047E8"/>
    <w:rsid w:val="00005254"/>
    <w:rsid w:val="000058F9"/>
    <w:rsid w:val="000169FD"/>
    <w:rsid w:val="000253A4"/>
    <w:rsid w:val="0002587E"/>
    <w:rsid w:val="00025BB7"/>
    <w:rsid w:val="00027577"/>
    <w:rsid w:val="000327CF"/>
    <w:rsid w:val="0003366C"/>
    <w:rsid w:val="00033695"/>
    <w:rsid w:val="00034C12"/>
    <w:rsid w:val="000431F0"/>
    <w:rsid w:val="00045DC8"/>
    <w:rsid w:val="00045FE4"/>
    <w:rsid w:val="00047514"/>
    <w:rsid w:val="00047687"/>
    <w:rsid w:val="00060905"/>
    <w:rsid w:val="00060EC4"/>
    <w:rsid w:val="00065E2C"/>
    <w:rsid w:val="0007193B"/>
    <w:rsid w:val="00076038"/>
    <w:rsid w:val="0007780A"/>
    <w:rsid w:val="00080BE0"/>
    <w:rsid w:val="00083E48"/>
    <w:rsid w:val="000859AB"/>
    <w:rsid w:val="000927EC"/>
    <w:rsid w:val="00092A2F"/>
    <w:rsid w:val="00095B6B"/>
    <w:rsid w:val="000A7447"/>
    <w:rsid w:val="000B3DCD"/>
    <w:rsid w:val="000B3E4E"/>
    <w:rsid w:val="000C3AD7"/>
    <w:rsid w:val="000C3EE2"/>
    <w:rsid w:val="000C6E3D"/>
    <w:rsid w:val="000D2355"/>
    <w:rsid w:val="000D57EA"/>
    <w:rsid w:val="000D7E0E"/>
    <w:rsid w:val="000F093F"/>
    <w:rsid w:val="000F4F35"/>
    <w:rsid w:val="000F55C2"/>
    <w:rsid w:val="000F6E35"/>
    <w:rsid w:val="000F7879"/>
    <w:rsid w:val="00113EB7"/>
    <w:rsid w:val="00123060"/>
    <w:rsid w:val="00130D69"/>
    <w:rsid w:val="001348B6"/>
    <w:rsid w:val="001536D8"/>
    <w:rsid w:val="00172147"/>
    <w:rsid w:val="0017550B"/>
    <w:rsid w:val="00182A75"/>
    <w:rsid w:val="001929B9"/>
    <w:rsid w:val="001A66F4"/>
    <w:rsid w:val="001A7886"/>
    <w:rsid w:val="001A7C04"/>
    <w:rsid w:val="001C3E04"/>
    <w:rsid w:val="001C48F7"/>
    <w:rsid w:val="001D2D4D"/>
    <w:rsid w:val="001D43B1"/>
    <w:rsid w:val="001E4596"/>
    <w:rsid w:val="001E4CE9"/>
    <w:rsid w:val="001F026B"/>
    <w:rsid w:val="001F46E6"/>
    <w:rsid w:val="001F7DF0"/>
    <w:rsid w:val="00201762"/>
    <w:rsid w:val="002035C2"/>
    <w:rsid w:val="00206EE3"/>
    <w:rsid w:val="00210225"/>
    <w:rsid w:val="002125D8"/>
    <w:rsid w:val="00217095"/>
    <w:rsid w:val="0022056D"/>
    <w:rsid w:val="00222552"/>
    <w:rsid w:val="002247A3"/>
    <w:rsid w:val="00230704"/>
    <w:rsid w:val="00234EF3"/>
    <w:rsid w:val="002429E3"/>
    <w:rsid w:val="00243A39"/>
    <w:rsid w:val="00262CD3"/>
    <w:rsid w:val="00272A57"/>
    <w:rsid w:val="0027450A"/>
    <w:rsid w:val="0027569B"/>
    <w:rsid w:val="00277418"/>
    <w:rsid w:val="002A1AE5"/>
    <w:rsid w:val="002A2ADD"/>
    <w:rsid w:val="002B54CE"/>
    <w:rsid w:val="002C207B"/>
    <w:rsid w:val="002C2A96"/>
    <w:rsid w:val="002D7091"/>
    <w:rsid w:val="002E2466"/>
    <w:rsid w:val="002F13D1"/>
    <w:rsid w:val="002F369C"/>
    <w:rsid w:val="002F3F3F"/>
    <w:rsid w:val="0030065F"/>
    <w:rsid w:val="0030631B"/>
    <w:rsid w:val="00314ACE"/>
    <w:rsid w:val="00314F0F"/>
    <w:rsid w:val="00320733"/>
    <w:rsid w:val="00322176"/>
    <w:rsid w:val="00323CCD"/>
    <w:rsid w:val="00326481"/>
    <w:rsid w:val="00333A81"/>
    <w:rsid w:val="00335327"/>
    <w:rsid w:val="003442A3"/>
    <w:rsid w:val="00375808"/>
    <w:rsid w:val="003A25A2"/>
    <w:rsid w:val="003A4227"/>
    <w:rsid w:val="003B695B"/>
    <w:rsid w:val="003C3F77"/>
    <w:rsid w:val="003D2321"/>
    <w:rsid w:val="003D3C36"/>
    <w:rsid w:val="003D7603"/>
    <w:rsid w:val="003D7CC9"/>
    <w:rsid w:val="003E5A59"/>
    <w:rsid w:val="00404420"/>
    <w:rsid w:val="00416C96"/>
    <w:rsid w:val="00432B6E"/>
    <w:rsid w:val="004354C5"/>
    <w:rsid w:val="00435539"/>
    <w:rsid w:val="00441B58"/>
    <w:rsid w:val="00462F79"/>
    <w:rsid w:val="00474903"/>
    <w:rsid w:val="00480693"/>
    <w:rsid w:val="0048317F"/>
    <w:rsid w:val="004841CA"/>
    <w:rsid w:val="004843E1"/>
    <w:rsid w:val="00487EB9"/>
    <w:rsid w:val="004A0ECB"/>
    <w:rsid w:val="004A3C62"/>
    <w:rsid w:val="004A5776"/>
    <w:rsid w:val="004A6149"/>
    <w:rsid w:val="004B3506"/>
    <w:rsid w:val="004B65CE"/>
    <w:rsid w:val="004C49B2"/>
    <w:rsid w:val="004D029C"/>
    <w:rsid w:val="004F2C28"/>
    <w:rsid w:val="00507890"/>
    <w:rsid w:val="005120ED"/>
    <w:rsid w:val="005122FB"/>
    <w:rsid w:val="00513BA7"/>
    <w:rsid w:val="00526427"/>
    <w:rsid w:val="00527F0B"/>
    <w:rsid w:val="005419E4"/>
    <w:rsid w:val="0054637C"/>
    <w:rsid w:val="00571508"/>
    <w:rsid w:val="00585194"/>
    <w:rsid w:val="00587A85"/>
    <w:rsid w:val="0059153C"/>
    <w:rsid w:val="00597421"/>
    <w:rsid w:val="005B71DF"/>
    <w:rsid w:val="005B72CE"/>
    <w:rsid w:val="005C0AF9"/>
    <w:rsid w:val="005C3BC2"/>
    <w:rsid w:val="005C7A81"/>
    <w:rsid w:val="005D628F"/>
    <w:rsid w:val="005E0991"/>
    <w:rsid w:val="005E0E98"/>
    <w:rsid w:val="005F10A1"/>
    <w:rsid w:val="005F5132"/>
    <w:rsid w:val="005F559F"/>
    <w:rsid w:val="005F7F5E"/>
    <w:rsid w:val="00602745"/>
    <w:rsid w:val="00602E56"/>
    <w:rsid w:val="00610649"/>
    <w:rsid w:val="00613BB9"/>
    <w:rsid w:val="00621904"/>
    <w:rsid w:val="00630392"/>
    <w:rsid w:val="006308E2"/>
    <w:rsid w:val="006456A4"/>
    <w:rsid w:val="00647173"/>
    <w:rsid w:val="006524FD"/>
    <w:rsid w:val="00653067"/>
    <w:rsid w:val="00665A59"/>
    <w:rsid w:val="006706AC"/>
    <w:rsid w:val="00670859"/>
    <w:rsid w:val="00671F4F"/>
    <w:rsid w:val="00677FC0"/>
    <w:rsid w:val="00684D15"/>
    <w:rsid w:val="00685581"/>
    <w:rsid w:val="006A7E2E"/>
    <w:rsid w:val="006B59CD"/>
    <w:rsid w:val="006C627A"/>
    <w:rsid w:val="006C729C"/>
    <w:rsid w:val="006D0294"/>
    <w:rsid w:val="006D4C16"/>
    <w:rsid w:val="006F1EE1"/>
    <w:rsid w:val="006F3705"/>
    <w:rsid w:val="00704B6E"/>
    <w:rsid w:val="007067AD"/>
    <w:rsid w:val="00713B9E"/>
    <w:rsid w:val="00733FF2"/>
    <w:rsid w:val="00734A83"/>
    <w:rsid w:val="00745469"/>
    <w:rsid w:val="0075168C"/>
    <w:rsid w:val="0075391E"/>
    <w:rsid w:val="00754353"/>
    <w:rsid w:val="0076010F"/>
    <w:rsid w:val="0076028E"/>
    <w:rsid w:val="00765DBE"/>
    <w:rsid w:val="007669DD"/>
    <w:rsid w:val="0077025C"/>
    <w:rsid w:val="00772AFB"/>
    <w:rsid w:val="00774986"/>
    <w:rsid w:val="007870DB"/>
    <w:rsid w:val="0079184C"/>
    <w:rsid w:val="00791BC4"/>
    <w:rsid w:val="0079419C"/>
    <w:rsid w:val="007941C1"/>
    <w:rsid w:val="00795440"/>
    <w:rsid w:val="00795CE5"/>
    <w:rsid w:val="00796B1D"/>
    <w:rsid w:val="007A2801"/>
    <w:rsid w:val="007A2F19"/>
    <w:rsid w:val="007B790A"/>
    <w:rsid w:val="007C07A9"/>
    <w:rsid w:val="007D11BF"/>
    <w:rsid w:val="007E1F78"/>
    <w:rsid w:val="007E2214"/>
    <w:rsid w:val="007E346E"/>
    <w:rsid w:val="007E401F"/>
    <w:rsid w:val="007E6718"/>
    <w:rsid w:val="007F1196"/>
    <w:rsid w:val="007F2D90"/>
    <w:rsid w:val="007F6681"/>
    <w:rsid w:val="0080312A"/>
    <w:rsid w:val="00803F33"/>
    <w:rsid w:val="0081017A"/>
    <w:rsid w:val="008122A4"/>
    <w:rsid w:val="00813869"/>
    <w:rsid w:val="00814D78"/>
    <w:rsid w:val="00821B04"/>
    <w:rsid w:val="008223BD"/>
    <w:rsid w:val="00823C88"/>
    <w:rsid w:val="00827085"/>
    <w:rsid w:val="00832662"/>
    <w:rsid w:val="00847205"/>
    <w:rsid w:val="008511B5"/>
    <w:rsid w:val="008535C0"/>
    <w:rsid w:val="00861562"/>
    <w:rsid w:val="0086736E"/>
    <w:rsid w:val="00870FB9"/>
    <w:rsid w:val="00871CA2"/>
    <w:rsid w:val="0087559B"/>
    <w:rsid w:val="00880C93"/>
    <w:rsid w:val="00886B9B"/>
    <w:rsid w:val="008A0D8D"/>
    <w:rsid w:val="008B56A4"/>
    <w:rsid w:val="008C740D"/>
    <w:rsid w:val="008D322F"/>
    <w:rsid w:val="008D4C1D"/>
    <w:rsid w:val="008E16D3"/>
    <w:rsid w:val="008E7531"/>
    <w:rsid w:val="00903030"/>
    <w:rsid w:val="00904C47"/>
    <w:rsid w:val="009052F5"/>
    <w:rsid w:val="00910409"/>
    <w:rsid w:val="0091104C"/>
    <w:rsid w:val="009139F9"/>
    <w:rsid w:val="00913AC4"/>
    <w:rsid w:val="00914DB7"/>
    <w:rsid w:val="00915C9F"/>
    <w:rsid w:val="0091600C"/>
    <w:rsid w:val="00934AE2"/>
    <w:rsid w:val="00942044"/>
    <w:rsid w:val="00956A0F"/>
    <w:rsid w:val="00965556"/>
    <w:rsid w:val="00967B17"/>
    <w:rsid w:val="0097366D"/>
    <w:rsid w:val="00984158"/>
    <w:rsid w:val="009A2D0E"/>
    <w:rsid w:val="009B26E4"/>
    <w:rsid w:val="009C7E3C"/>
    <w:rsid w:val="009D3CF9"/>
    <w:rsid w:val="009D401C"/>
    <w:rsid w:val="009D5DBA"/>
    <w:rsid w:val="009F6588"/>
    <w:rsid w:val="00A00042"/>
    <w:rsid w:val="00A173F3"/>
    <w:rsid w:val="00A23871"/>
    <w:rsid w:val="00A37405"/>
    <w:rsid w:val="00A40E7C"/>
    <w:rsid w:val="00A46958"/>
    <w:rsid w:val="00A47F29"/>
    <w:rsid w:val="00A5279F"/>
    <w:rsid w:val="00A60E81"/>
    <w:rsid w:val="00A613AF"/>
    <w:rsid w:val="00A66E72"/>
    <w:rsid w:val="00A74AA9"/>
    <w:rsid w:val="00A81433"/>
    <w:rsid w:val="00A910D8"/>
    <w:rsid w:val="00AA078B"/>
    <w:rsid w:val="00AB7956"/>
    <w:rsid w:val="00AC3D3E"/>
    <w:rsid w:val="00AD5CEF"/>
    <w:rsid w:val="00AE2197"/>
    <w:rsid w:val="00AF4906"/>
    <w:rsid w:val="00AF674E"/>
    <w:rsid w:val="00B03BD9"/>
    <w:rsid w:val="00B043C6"/>
    <w:rsid w:val="00B119C5"/>
    <w:rsid w:val="00B245F1"/>
    <w:rsid w:val="00B26D13"/>
    <w:rsid w:val="00B31228"/>
    <w:rsid w:val="00B31B88"/>
    <w:rsid w:val="00B375A1"/>
    <w:rsid w:val="00B4331E"/>
    <w:rsid w:val="00B46840"/>
    <w:rsid w:val="00B52EAF"/>
    <w:rsid w:val="00B63C5A"/>
    <w:rsid w:val="00B83D0B"/>
    <w:rsid w:val="00B96FEF"/>
    <w:rsid w:val="00BA104D"/>
    <w:rsid w:val="00BA5A70"/>
    <w:rsid w:val="00BB50AE"/>
    <w:rsid w:val="00BC0D12"/>
    <w:rsid w:val="00BC0E84"/>
    <w:rsid w:val="00BC372C"/>
    <w:rsid w:val="00BC74BA"/>
    <w:rsid w:val="00BC775B"/>
    <w:rsid w:val="00BE1034"/>
    <w:rsid w:val="00BE3215"/>
    <w:rsid w:val="00BF343C"/>
    <w:rsid w:val="00C0079A"/>
    <w:rsid w:val="00C06653"/>
    <w:rsid w:val="00C10679"/>
    <w:rsid w:val="00C3188B"/>
    <w:rsid w:val="00C31DC0"/>
    <w:rsid w:val="00C3274D"/>
    <w:rsid w:val="00C460BA"/>
    <w:rsid w:val="00C5345C"/>
    <w:rsid w:val="00C55778"/>
    <w:rsid w:val="00C60D2D"/>
    <w:rsid w:val="00C62A16"/>
    <w:rsid w:val="00C70B74"/>
    <w:rsid w:val="00C7354B"/>
    <w:rsid w:val="00C80610"/>
    <w:rsid w:val="00C8256F"/>
    <w:rsid w:val="00C832BD"/>
    <w:rsid w:val="00C854B3"/>
    <w:rsid w:val="00C920CB"/>
    <w:rsid w:val="00C95E68"/>
    <w:rsid w:val="00CA3C52"/>
    <w:rsid w:val="00CB45FB"/>
    <w:rsid w:val="00CC0D82"/>
    <w:rsid w:val="00CC38B9"/>
    <w:rsid w:val="00CC754E"/>
    <w:rsid w:val="00CD3C0F"/>
    <w:rsid w:val="00CD76A8"/>
    <w:rsid w:val="00CF13FF"/>
    <w:rsid w:val="00CF3EB8"/>
    <w:rsid w:val="00CF48A3"/>
    <w:rsid w:val="00CF495B"/>
    <w:rsid w:val="00D0376B"/>
    <w:rsid w:val="00D15349"/>
    <w:rsid w:val="00D171D1"/>
    <w:rsid w:val="00D22F4A"/>
    <w:rsid w:val="00D318BF"/>
    <w:rsid w:val="00D44BCC"/>
    <w:rsid w:val="00D56030"/>
    <w:rsid w:val="00D60F56"/>
    <w:rsid w:val="00D65581"/>
    <w:rsid w:val="00D660E0"/>
    <w:rsid w:val="00D666BB"/>
    <w:rsid w:val="00D676C2"/>
    <w:rsid w:val="00D701B2"/>
    <w:rsid w:val="00D75B65"/>
    <w:rsid w:val="00D81934"/>
    <w:rsid w:val="00D94763"/>
    <w:rsid w:val="00D97EAF"/>
    <w:rsid w:val="00DB4080"/>
    <w:rsid w:val="00DD6E39"/>
    <w:rsid w:val="00DE1B72"/>
    <w:rsid w:val="00DE2C2A"/>
    <w:rsid w:val="00DE7A2D"/>
    <w:rsid w:val="00DF05F5"/>
    <w:rsid w:val="00DF786B"/>
    <w:rsid w:val="00E03E83"/>
    <w:rsid w:val="00E040B3"/>
    <w:rsid w:val="00E07617"/>
    <w:rsid w:val="00E25B75"/>
    <w:rsid w:val="00E365DE"/>
    <w:rsid w:val="00E40FE3"/>
    <w:rsid w:val="00E4154A"/>
    <w:rsid w:val="00E5778E"/>
    <w:rsid w:val="00E63189"/>
    <w:rsid w:val="00E679C2"/>
    <w:rsid w:val="00E67C93"/>
    <w:rsid w:val="00E73D30"/>
    <w:rsid w:val="00E81253"/>
    <w:rsid w:val="00E97582"/>
    <w:rsid w:val="00EA6359"/>
    <w:rsid w:val="00EC3441"/>
    <w:rsid w:val="00EE146B"/>
    <w:rsid w:val="00EE7337"/>
    <w:rsid w:val="00F12C0E"/>
    <w:rsid w:val="00F13579"/>
    <w:rsid w:val="00F14CEB"/>
    <w:rsid w:val="00F22546"/>
    <w:rsid w:val="00F32D25"/>
    <w:rsid w:val="00F33942"/>
    <w:rsid w:val="00F34732"/>
    <w:rsid w:val="00F54325"/>
    <w:rsid w:val="00F72E05"/>
    <w:rsid w:val="00F74D38"/>
    <w:rsid w:val="00F80C58"/>
    <w:rsid w:val="00F8127D"/>
    <w:rsid w:val="00F81C49"/>
    <w:rsid w:val="00F900BC"/>
    <w:rsid w:val="00F92E82"/>
    <w:rsid w:val="00F97A91"/>
    <w:rsid w:val="00FC4F5A"/>
    <w:rsid w:val="00FC7BD5"/>
    <w:rsid w:val="00FD2BA0"/>
    <w:rsid w:val="00FE0F3F"/>
    <w:rsid w:val="00FE1DF3"/>
    <w:rsid w:val="00FE516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085615"/>
  <w15:docId w15:val="{C4DB672A-7192-46C4-9D2D-777668F47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clear" w:pos="360"/>
        <w:tab w:val="num" w:pos="851"/>
      </w:tabs>
      <w:spacing w:after="360"/>
      <w:ind w:left="432" w:hanging="432"/>
      <w:outlineLvl w:val="0"/>
    </w:pPr>
    <w:rPr>
      <w:b/>
      <w:caps/>
      <w:sz w:val="28"/>
    </w:rPr>
  </w:style>
  <w:style w:type="paragraph" w:styleId="Ttulo2">
    <w:name w:val="heading 2"/>
    <w:basedOn w:val="Normal"/>
    <w:next w:val="Normal"/>
    <w:autoRedefine/>
    <w:qFormat/>
    <w:rsid w:val="0059153C"/>
    <w:pPr>
      <w:keepNext/>
      <w:numPr>
        <w:ilvl w:val="1"/>
        <w:numId w:val="1"/>
      </w:numPr>
      <w:spacing w:before="240" w:after="240"/>
      <w:ind w:left="0"/>
      <w:outlineLvl w:val="1"/>
    </w:pPr>
    <w:rPr>
      <w:b/>
    </w:rPr>
  </w:style>
  <w:style w:type="paragraph" w:styleId="Ttulo3">
    <w:name w:val="heading 3"/>
    <w:basedOn w:val="Normal"/>
    <w:next w:val="Normal"/>
    <w:autoRedefine/>
    <w:qFormat/>
    <w:rsid w:val="00CC0D82"/>
    <w:pPr>
      <w:keepNext/>
      <w:numPr>
        <w:ilvl w:val="2"/>
        <w:numId w:val="1"/>
      </w:numPr>
      <w:spacing w:before="240" w:after="240"/>
      <w:ind w:left="540" w:hanging="540"/>
      <w:outlineLvl w:val="2"/>
    </w:p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semiHidden/>
  </w:style>
  <w:style w:type="paragraph" w:styleId="Ttulo">
    <w:name w:val="Title"/>
    <w:basedOn w:val="Normal"/>
    <w:qFormat/>
    <w:pPr>
      <w:jc w:val="center"/>
    </w:pPr>
    <w:rPr>
      <w:b/>
      <w:lang w:val="en-U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pPr>
      <w:spacing w:line="240" w:lineRule="auto"/>
      <w:jc w:val="center"/>
    </w:pPr>
    <w:rPr>
      <w:b/>
      <w:caps/>
    </w:rPr>
  </w:style>
  <w:style w:type="paragraph" w:styleId="Recuodecorpodetexto2">
    <w:name w:val="Body Text Indent 2"/>
    <w:basedOn w:val="Normal"/>
    <w:semiHidden/>
    <w:pPr>
      <w:ind w:firstLine="567"/>
    </w:pPr>
    <w:rPr>
      <w:rFonts w:ascii="Arial" w:hAnsi="Arial"/>
      <w:sz w:val="22"/>
    </w:rPr>
  </w:style>
  <w:style w:type="paragraph" w:styleId="Recuodecorpodetexto3">
    <w:name w:val="Body Text Indent 3"/>
    <w:basedOn w:val="Normal"/>
    <w:semiHidden/>
    <w:pPr>
      <w:ind w:left="4536" w:right="142"/>
    </w:pPr>
    <w:rPr>
      <w:snapToGrid w:val="0"/>
    </w:rPr>
  </w:style>
  <w:style w:type="paragraph" w:styleId="Corpodetexto3">
    <w:name w:val="Body Text 3"/>
    <w:basedOn w:val="Normal"/>
    <w:semiHidden/>
    <w:pPr>
      <w:spacing w:line="240" w:lineRule="auto"/>
      <w:ind w:left="4536" w:right="142"/>
    </w:p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character" w:styleId="Nmerodepgina">
    <w:name w:val="page number"/>
    <w:basedOn w:val="Fontepargpadro"/>
    <w:semiHidden/>
    <w:rPr>
      <w:rFonts w:ascii="Times New Roman" w:hAnsi="Times New Roman"/>
      <w:sz w:val="26"/>
    </w:rPr>
  </w:style>
  <w:style w:type="character" w:styleId="Hyperlink">
    <w:name w:val="Hyperlink"/>
    <w:basedOn w:val="Fontepargpadro"/>
    <w:uiPriority w:val="99"/>
    <w:rPr>
      <w:color w:val="0000FF"/>
      <w:u w:val="single"/>
    </w:r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pPr>
      <w:spacing w:line="240" w:lineRule="auto"/>
      <w:ind w:left="4253" w:right="142"/>
    </w:pPr>
    <w:rPr>
      <w:b/>
    </w:rPr>
  </w:style>
  <w:style w:type="paragraph" w:styleId="ndicedeilustraes">
    <w:name w:val="table of figures"/>
    <w:basedOn w:val="Normal"/>
    <w:next w:val="Normal"/>
    <w:uiPriority w:val="99"/>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noProof/>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character" w:styleId="Refdenotadefim">
    <w:name w:val="endnote reference"/>
    <w:basedOn w:val="Fontepargpadro"/>
    <w:semiHidden/>
    <w:rPr>
      <w:rFonts w:ascii="Times New Roman" w:hAnsi="Times New Roman"/>
      <w:sz w:val="26"/>
      <w:vertAlign w:val="baseline"/>
    </w:rPr>
  </w:style>
  <w:style w:type="paragraph" w:styleId="Textodenotaderodap">
    <w:name w:val="footnote text"/>
    <w:basedOn w:val="Normal"/>
    <w:semiHidden/>
  </w:style>
  <w:style w:type="character" w:styleId="Refdenotaderodap">
    <w:name w:val="footnote reference"/>
    <w:basedOn w:val="Fontepargpadro"/>
    <w:semiHidden/>
    <w:rPr>
      <w:vertAlign w:val="superscript"/>
    </w:rPr>
  </w:style>
  <w:style w:type="paragraph" w:styleId="Textodebalo">
    <w:name w:val="Balloon Text"/>
    <w:basedOn w:val="Normal"/>
    <w:link w:val="TextodebaloChar"/>
    <w:uiPriority w:val="99"/>
    <w:semiHidden/>
    <w:unhideWhenUsed/>
    <w:rsid w:val="00713B9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13B9E"/>
    <w:rPr>
      <w:rFonts w:ascii="Tahoma" w:hAnsi="Tahoma" w:cs="Tahoma"/>
      <w:sz w:val="16"/>
      <w:szCs w:val="16"/>
    </w:rPr>
  </w:style>
  <w:style w:type="paragraph" w:customStyle="1" w:styleId="dedicatoria">
    <w:name w:val="dedicatoria"/>
    <w:basedOn w:val="Ttulo5"/>
    <w:pPr>
      <w:spacing w:before="9960" w:line="240" w:lineRule="auto"/>
      <w:jc w:val="right"/>
    </w:pPr>
    <w:rPr>
      <w:b w:val="0"/>
      <w:caps w:val="0"/>
    </w:rPr>
  </w:style>
  <w:style w:type="paragraph" w:customStyle="1" w:styleId="corpodetexto4">
    <w:name w:val="corpo de texto 4"/>
    <w:basedOn w:val="Corpodetexto"/>
    <w:pPr>
      <w:spacing w:before="9960" w:line="240" w:lineRule="auto"/>
      <w:jc w:val="right"/>
    </w:pPr>
  </w:style>
  <w:style w:type="paragraph" w:customStyle="1" w:styleId="Capa">
    <w:name w:val="Capa"/>
    <w:basedOn w:val="Corpodetexto2"/>
    <w:rPr>
      <w:sz w:val="32"/>
    </w:rPr>
  </w:style>
  <w:style w:type="paragraph" w:customStyle="1" w:styleId="Autor">
    <w:name w:val="Autor"/>
    <w:basedOn w:val="Capa"/>
    <w:rPr>
      <w:sz w:val="28"/>
    </w:r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character" w:customStyle="1" w:styleId="CitaoChar">
    <w:name w:val="Citação Char"/>
    <w:basedOn w:val="Fontepargpadro"/>
    <w:link w:val="Citao"/>
    <w:uiPriority w:val="29"/>
    <w:rsid w:val="00D666BB"/>
    <w:rPr>
      <w:iCs/>
      <w:color w:val="000000" w:themeColor="text1"/>
      <w:szCs w:val="22"/>
    </w:rPr>
  </w:style>
  <w:style w:type="character" w:customStyle="1" w:styleId="st">
    <w:name w:val="st"/>
    <w:basedOn w:val="Fontepargpadro"/>
    <w:rsid w:val="005C3BC2"/>
  </w:style>
  <w:style w:type="paragraph" w:customStyle="1" w:styleId="Notas">
    <w:name w:val="Notas"/>
    <w:basedOn w:val="Normal"/>
    <w:autoRedefine/>
    <w:qFormat/>
    <w:rsid w:val="00FE0F3F"/>
    <w:pPr>
      <w:spacing w:line="240" w:lineRule="auto"/>
      <w:ind w:left="1134"/>
    </w:pPr>
    <w:rPr>
      <w:sz w:val="18"/>
    </w:rPr>
  </w:style>
  <w:style w:type="character" w:styleId="TextodoEspaoReservado">
    <w:name w:val="Placeholder Text"/>
    <w:basedOn w:val="Fontepargpadro"/>
    <w:uiPriority w:val="99"/>
    <w:semiHidden/>
    <w:rsid w:val="000C3EE2"/>
    <w:rPr>
      <w:color w:val="808080"/>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rPr>
  </w:style>
  <w:style w:type="paragraph" w:customStyle="1" w:styleId="Default">
    <w:name w:val="Default"/>
    <w:rsid w:val="00EA6359"/>
    <w:pPr>
      <w:autoSpaceDE w:val="0"/>
      <w:autoSpaceDN w:val="0"/>
      <w:adjustRightInd w:val="0"/>
    </w:pPr>
    <w:rPr>
      <w:rFonts w:ascii="Arial" w:hAnsi="Arial" w:cs="Arial"/>
      <w:color w:val="000000"/>
      <w:sz w:val="24"/>
      <w:szCs w:val="24"/>
    </w:rPr>
  </w:style>
  <w:style w:type="paragraph" w:styleId="Commarcadores">
    <w:name w:val="List Bullet"/>
    <w:basedOn w:val="Normal"/>
    <w:autoRedefine/>
    <w:uiPriority w:val="99"/>
    <w:rsid w:val="000047E8"/>
    <w:pPr>
      <w:numPr>
        <w:numId w:val="27"/>
      </w:numPr>
      <w:tabs>
        <w:tab w:val="left" w:pos="426"/>
      </w:tabs>
      <w:autoSpaceDE w:val="0"/>
      <w:autoSpaceDN w:val="0"/>
      <w:spacing w:line="240" w:lineRule="auto"/>
    </w:pPr>
    <w:rPr>
      <w:rFonts w:eastAsiaTheme="minorEastAsia"/>
      <w:sz w:val="22"/>
      <w:szCs w:val="22"/>
    </w:rPr>
  </w:style>
  <w:style w:type="paragraph" w:styleId="NormalWeb">
    <w:name w:val="Normal (Web)"/>
    <w:basedOn w:val="Normal"/>
    <w:uiPriority w:val="99"/>
    <w:semiHidden/>
    <w:unhideWhenUsed/>
    <w:rsid w:val="009052F5"/>
    <w:pPr>
      <w:spacing w:before="100" w:beforeAutospacing="1" w:after="100" w:afterAutospacing="1" w:line="240" w:lineRule="auto"/>
      <w:jc w:val="left"/>
    </w:pPr>
    <w:rPr>
      <w:szCs w:val="24"/>
    </w:rPr>
  </w:style>
  <w:style w:type="character" w:styleId="Refdecomentrio">
    <w:name w:val="annotation reference"/>
    <w:basedOn w:val="Fontepargpadro"/>
    <w:uiPriority w:val="99"/>
    <w:semiHidden/>
    <w:unhideWhenUsed/>
    <w:rsid w:val="007941C1"/>
    <w:rPr>
      <w:sz w:val="16"/>
      <w:szCs w:val="16"/>
    </w:rPr>
  </w:style>
  <w:style w:type="paragraph" w:styleId="Textodecomentrio">
    <w:name w:val="annotation text"/>
    <w:basedOn w:val="Normal"/>
    <w:link w:val="TextodecomentrioChar"/>
    <w:uiPriority w:val="99"/>
    <w:semiHidden/>
    <w:unhideWhenUsed/>
    <w:rsid w:val="007941C1"/>
    <w:pPr>
      <w:spacing w:line="240" w:lineRule="auto"/>
    </w:pPr>
    <w:rPr>
      <w:sz w:val="20"/>
    </w:rPr>
  </w:style>
  <w:style w:type="character" w:customStyle="1" w:styleId="TextodecomentrioChar">
    <w:name w:val="Texto de comentário Char"/>
    <w:basedOn w:val="Fontepargpadro"/>
    <w:link w:val="Textodecomentrio"/>
    <w:uiPriority w:val="99"/>
    <w:semiHidden/>
    <w:rsid w:val="007941C1"/>
  </w:style>
  <w:style w:type="paragraph" w:styleId="Assuntodocomentrio">
    <w:name w:val="annotation subject"/>
    <w:basedOn w:val="Textodecomentrio"/>
    <w:next w:val="Textodecomentrio"/>
    <w:link w:val="AssuntodocomentrioChar"/>
    <w:uiPriority w:val="99"/>
    <w:semiHidden/>
    <w:unhideWhenUsed/>
    <w:rsid w:val="007941C1"/>
    <w:rPr>
      <w:b/>
      <w:bCs/>
    </w:rPr>
  </w:style>
  <w:style w:type="character" w:customStyle="1" w:styleId="AssuntodocomentrioChar">
    <w:name w:val="Assunto do comentário Char"/>
    <w:basedOn w:val="TextodecomentrioChar"/>
    <w:link w:val="Assuntodocomentrio"/>
    <w:uiPriority w:val="99"/>
    <w:semiHidden/>
    <w:rsid w:val="007941C1"/>
    <w:rPr>
      <w:b/>
      <w:bCs/>
    </w:rPr>
  </w:style>
  <w:style w:type="character" w:styleId="MenoPendente">
    <w:name w:val="Unresolved Mention"/>
    <w:basedOn w:val="Fontepargpadro"/>
    <w:uiPriority w:val="99"/>
    <w:semiHidden/>
    <w:unhideWhenUsed/>
    <w:rsid w:val="00C007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3382">
      <w:bodyDiv w:val="1"/>
      <w:marLeft w:val="0"/>
      <w:marRight w:val="0"/>
      <w:marTop w:val="0"/>
      <w:marBottom w:val="0"/>
      <w:divBdr>
        <w:top w:val="none" w:sz="0" w:space="0" w:color="auto"/>
        <w:left w:val="none" w:sz="0" w:space="0" w:color="auto"/>
        <w:bottom w:val="none" w:sz="0" w:space="0" w:color="auto"/>
        <w:right w:val="none" w:sz="0" w:space="0" w:color="auto"/>
      </w:divBdr>
    </w:div>
    <w:div w:id="2556291">
      <w:bodyDiv w:val="1"/>
      <w:marLeft w:val="0"/>
      <w:marRight w:val="0"/>
      <w:marTop w:val="0"/>
      <w:marBottom w:val="0"/>
      <w:divBdr>
        <w:top w:val="none" w:sz="0" w:space="0" w:color="auto"/>
        <w:left w:val="none" w:sz="0" w:space="0" w:color="auto"/>
        <w:bottom w:val="none" w:sz="0" w:space="0" w:color="auto"/>
        <w:right w:val="none" w:sz="0" w:space="0" w:color="auto"/>
      </w:divBdr>
    </w:div>
    <w:div w:id="8913475">
      <w:bodyDiv w:val="1"/>
      <w:marLeft w:val="0"/>
      <w:marRight w:val="0"/>
      <w:marTop w:val="0"/>
      <w:marBottom w:val="0"/>
      <w:divBdr>
        <w:top w:val="none" w:sz="0" w:space="0" w:color="auto"/>
        <w:left w:val="none" w:sz="0" w:space="0" w:color="auto"/>
        <w:bottom w:val="none" w:sz="0" w:space="0" w:color="auto"/>
        <w:right w:val="none" w:sz="0" w:space="0" w:color="auto"/>
      </w:divBdr>
    </w:div>
    <w:div w:id="13043078">
      <w:bodyDiv w:val="1"/>
      <w:marLeft w:val="0"/>
      <w:marRight w:val="0"/>
      <w:marTop w:val="0"/>
      <w:marBottom w:val="0"/>
      <w:divBdr>
        <w:top w:val="none" w:sz="0" w:space="0" w:color="auto"/>
        <w:left w:val="none" w:sz="0" w:space="0" w:color="auto"/>
        <w:bottom w:val="none" w:sz="0" w:space="0" w:color="auto"/>
        <w:right w:val="none" w:sz="0" w:space="0" w:color="auto"/>
      </w:divBdr>
    </w:div>
    <w:div w:id="38750135">
      <w:bodyDiv w:val="1"/>
      <w:marLeft w:val="0"/>
      <w:marRight w:val="0"/>
      <w:marTop w:val="0"/>
      <w:marBottom w:val="0"/>
      <w:divBdr>
        <w:top w:val="none" w:sz="0" w:space="0" w:color="auto"/>
        <w:left w:val="none" w:sz="0" w:space="0" w:color="auto"/>
        <w:bottom w:val="none" w:sz="0" w:space="0" w:color="auto"/>
        <w:right w:val="none" w:sz="0" w:space="0" w:color="auto"/>
      </w:divBdr>
    </w:div>
    <w:div w:id="71856031">
      <w:bodyDiv w:val="1"/>
      <w:marLeft w:val="0"/>
      <w:marRight w:val="0"/>
      <w:marTop w:val="0"/>
      <w:marBottom w:val="0"/>
      <w:divBdr>
        <w:top w:val="none" w:sz="0" w:space="0" w:color="auto"/>
        <w:left w:val="none" w:sz="0" w:space="0" w:color="auto"/>
        <w:bottom w:val="none" w:sz="0" w:space="0" w:color="auto"/>
        <w:right w:val="none" w:sz="0" w:space="0" w:color="auto"/>
      </w:divBdr>
    </w:div>
    <w:div w:id="85150265">
      <w:bodyDiv w:val="1"/>
      <w:marLeft w:val="0"/>
      <w:marRight w:val="0"/>
      <w:marTop w:val="0"/>
      <w:marBottom w:val="0"/>
      <w:divBdr>
        <w:top w:val="none" w:sz="0" w:space="0" w:color="auto"/>
        <w:left w:val="none" w:sz="0" w:space="0" w:color="auto"/>
        <w:bottom w:val="none" w:sz="0" w:space="0" w:color="auto"/>
        <w:right w:val="none" w:sz="0" w:space="0" w:color="auto"/>
      </w:divBdr>
    </w:div>
    <w:div w:id="109012642">
      <w:bodyDiv w:val="1"/>
      <w:marLeft w:val="0"/>
      <w:marRight w:val="0"/>
      <w:marTop w:val="0"/>
      <w:marBottom w:val="0"/>
      <w:divBdr>
        <w:top w:val="none" w:sz="0" w:space="0" w:color="auto"/>
        <w:left w:val="none" w:sz="0" w:space="0" w:color="auto"/>
        <w:bottom w:val="none" w:sz="0" w:space="0" w:color="auto"/>
        <w:right w:val="none" w:sz="0" w:space="0" w:color="auto"/>
      </w:divBdr>
    </w:div>
    <w:div w:id="115410424">
      <w:bodyDiv w:val="1"/>
      <w:marLeft w:val="0"/>
      <w:marRight w:val="0"/>
      <w:marTop w:val="0"/>
      <w:marBottom w:val="0"/>
      <w:divBdr>
        <w:top w:val="none" w:sz="0" w:space="0" w:color="auto"/>
        <w:left w:val="none" w:sz="0" w:space="0" w:color="auto"/>
        <w:bottom w:val="none" w:sz="0" w:space="0" w:color="auto"/>
        <w:right w:val="none" w:sz="0" w:space="0" w:color="auto"/>
      </w:divBdr>
    </w:div>
    <w:div w:id="128478955">
      <w:bodyDiv w:val="1"/>
      <w:marLeft w:val="0"/>
      <w:marRight w:val="0"/>
      <w:marTop w:val="0"/>
      <w:marBottom w:val="0"/>
      <w:divBdr>
        <w:top w:val="none" w:sz="0" w:space="0" w:color="auto"/>
        <w:left w:val="none" w:sz="0" w:space="0" w:color="auto"/>
        <w:bottom w:val="none" w:sz="0" w:space="0" w:color="auto"/>
        <w:right w:val="none" w:sz="0" w:space="0" w:color="auto"/>
      </w:divBdr>
    </w:div>
    <w:div w:id="129788695">
      <w:bodyDiv w:val="1"/>
      <w:marLeft w:val="0"/>
      <w:marRight w:val="0"/>
      <w:marTop w:val="0"/>
      <w:marBottom w:val="0"/>
      <w:divBdr>
        <w:top w:val="none" w:sz="0" w:space="0" w:color="auto"/>
        <w:left w:val="none" w:sz="0" w:space="0" w:color="auto"/>
        <w:bottom w:val="none" w:sz="0" w:space="0" w:color="auto"/>
        <w:right w:val="none" w:sz="0" w:space="0" w:color="auto"/>
      </w:divBdr>
    </w:div>
    <w:div w:id="140849085">
      <w:bodyDiv w:val="1"/>
      <w:marLeft w:val="0"/>
      <w:marRight w:val="0"/>
      <w:marTop w:val="0"/>
      <w:marBottom w:val="0"/>
      <w:divBdr>
        <w:top w:val="none" w:sz="0" w:space="0" w:color="auto"/>
        <w:left w:val="none" w:sz="0" w:space="0" w:color="auto"/>
        <w:bottom w:val="none" w:sz="0" w:space="0" w:color="auto"/>
        <w:right w:val="none" w:sz="0" w:space="0" w:color="auto"/>
      </w:divBdr>
    </w:div>
    <w:div w:id="140973023">
      <w:bodyDiv w:val="1"/>
      <w:marLeft w:val="0"/>
      <w:marRight w:val="0"/>
      <w:marTop w:val="0"/>
      <w:marBottom w:val="0"/>
      <w:divBdr>
        <w:top w:val="none" w:sz="0" w:space="0" w:color="auto"/>
        <w:left w:val="none" w:sz="0" w:space="0" w:color="auto"/>
        <w:bottom w:val="none" w:sz="0" w:space="0" w:color="auto"/>
        <w:right w:val="none" w:sz="0" w:space="0" w:color="auto"/>
      </w:divBdr>
    </w:div>
    <w:div w:id="199905320">
      <w:bodyDiv w:val="1"/>
      <w:marLeft w:val="0"/>
      <w:marRight w:val="0"/>
      <w:marTop w:val="0"/>
      <w:marBottom w:val="0"/>
      <w:divBdr>
        <w:top w:val="none" w:sz="0" w:space="0" w:color="auto"/>
        <w:left w:val="none" w:sz="0" w:space="0" w:color="auto"/>
        <w:bottom w:val="none" w:sz="0" w:space="0" w:color="auto"/>
        <w:right w:val="none" w:sz="0" w:space="0" w:color="auto"/>
      </w:divBdr>
    </w:div>
    <w:div w:id="206141377">
      <w:bodyDiv w:val="1"/>
      <w:marLeft w:val="0"/>
      <w:marRight w:val="0"/>
      <w:marTop w:val="0"/>
      <w:marBottom w:val="0"/>
      <w:divBdr>
        <w:top w:val="none" w:sz="0" w:space="0" w:color="auto"/>
        <w:left w:val="none" w:sz="0" w:space="0" w:color="auto"/>
        <w:bottom w:val="none" w:sz="0" w:space="0" w:color="auto"/>
        <w:right w:val="none" w:sz="0" w:space="0" w:color="auto"/>
      </w:divBdr>
    </w:div>
    <w:div w:id="210843011">
      <w:bodyDiv w:val="1"/>
      <w:marLeft w:val="0"/>
      <w:marRight w:val="0"/>
      <w:marTop w:val="0"/>
      <w:marBottom w:val="0"/>
      <w:divBdr>
        <w:top w:val="none" w:sz="0" w:space="0" w:color="auto"/>
        <w:left w:val="none" w:sz="0" w:space="0" w:color="auto"/>
        <w:bottom w:val="none" w:sz="0" w:space="0" w:color="auto"/>
        <w:right w:val="none" w:sz="0" w:space="0" w:color="auto"/>
      </w:divBdr>
    </w:div>
    <w:div w:id="306934208">
      <w:bodyDiv w:val="1"/>
      <w:marLeft w:val="0"/>
      <w:marRight w:val="0"/>
      <w:marTop w:val="0"/>
      <w:marBottom w:val="0"/>
      <w:divBdr>
        <w:top w:val="none" w:sz="0" w:space="0" w:color="auto"/>
        <w:left w:val="none" w:sz="0" w:space="0" w:color="auto"/>
        <w:bottom w:val="none" w:sz="0" w:space="0" w:color="auto"/>
        <w:right w:val="none" w:sz="0" w:space="0" w:color="auto"/>
      </w:divBdr>
    </w:div>
    <w:div w:id="330724260">
      <w:bodyDiv w:val="1"/>
      <w:marLeft w:val="0"/>
      <w:marRight w:val="0"/>
      <w:marTop w:val="0"/>
      <w:marBottom w:val="0"/>
      <w:divBdr>
        <w:top w:val="none" w:sz="0" w:space="0" w:color="auto"/>
        <w:left w:val="none" w:sz="0" w:space="0" w:color="auto"/>
        <w:bottom w:val="none" w:sz="0" w:space="0" w:color="auto"/>
        <w:right w:val="none" w:sz="0" w:space="0" w:color="auto"/>
      </w:divBdr>
    </w:div>
    <w:div w:id="344094721">
      <w:bodyDiv w:val="1"/>
      <w:marLeft w:val="0"/>
      <w:marRight w:val="0"/>
      <w:marTop w:val="0"/>
      <w:marBottom w:val="0"/>
      <w:divBdr>
        <w:top w:val="none" w:sz="0" w:space="0" w:color="auto"/>
        <w:left w:val="none" w:sz="0" w:space="0" w:color="auto"/>
        <w:bottom w:val="none" w:sz="0" w:space="0" w:color="auto"/>
        <w:right w:val="none" w:sz="0" w:space="0" w:color="auto"/>
      </w:divBdr>
    </w:div>
    <w:div w:id="345442463">
      <w:bodyDiv w:val="1"/>
      <w:marLeft w:val="0"/>
      <w:marRight w:val="0"/>
      <w:marTop w:val="0"/>
      <w:marBottom w:val="0"/>
      <w:divBdr>
        <w:top w:val="none" w:sz="0" w:space="0" w:color="auto"/>
        <w:left w:val="none" w:sz="0" w:space="0" w:color="auto"/>
        <w:bottom w:val="none" w:sz="0" w:space="0" w:color="auto"/>
        <w:right w:val="none" w:sz="0" w:space="0" w:color="auto"/>
      </w:divBdr>
    </w:div>
    <w:div w:id="359823858">
      <w:bodyDiv w:val="1"/>
      <w:marLeft w:val="0"/>
      <w:marRight w:val="0"/>
      <w:marTop w:val="0"/>
      <w:marBottom w:val="0"/>
      <w:divBdr>
        <w:top w:val="none" w:sz="0" w:space="0" w:color="auto"/>
        <w:left w:val="none" w:sz="0" w:space="0" w:color="auto"/>
        <w:bottom w:val="none" w:sz="0" w:space="0" w:color="auto"/>
        <w:right w:val="none" w:sz="0" w:space="0" w:color="auto"/>
      </w:divBdr>
    </w:div>
    <w:div w:id="387072466">
      <w:bodyDiv w:val="1"/>
      <w:marLeft w:val="0"/>
      <w:marRight w:val="0"/>
      <w:marTop w:val="0"/>
      <w:marBottom w:val="0"/>
      <w:divBdr>
        <w:top w:val="none" w:sz="0" w:space="0" w:color="auto"/>
        <w:left w:val="none" w:sz="0" w:space="0" w:color="auto"/>
        <w:bottom w:val="none" w:sz="0" w:space="0" w:color="auto"/>
        <w:right w:val="none" w:sz="0" w:space="0" w:color="auto"/>
      </w:divBdr>
    </w:div>
    <w:div w:id="398291517">
      <w:bodyDiv w:val="1"/>
      <w:marLeft w:val="0"/>
      <w:marRight w:val="0"/>
      <w:marTop w:val="0"/>
      <w:marBottom w:val="0"/>
      <w:divBdr>
        <w:top w:val="none" w:sz="0" w:space="0" w:color="auto"/>
        <w:left w:val="none" w:sz="0" w:space="0" w:color="auto"/>
        <w:bottom w:val="none" w:sz="0" w:space="0" w:color="auto"/>
        <w:right w:val="none" w:sz="0" w:space="0" w:color="auto"/>
      </w:divBdr>
    </w:div>
    <w:div w:id="424498842">
      <w:bodyDiv w:val="1"/>
      <w:marLeft w:val="0"/>
      <w:marRight w:val="0"/>
      <w:marTop w:val="0"/>
      <w:marBottom w:val="0"/>
      <w:divBdr>
        <w:top w:val="none" w:sz="0" w:space="0" w:color="auto"/>
        <w:left w:val="none" w:sz="0" w:space="0" w:color="auto"/>
        <w:bottom w:val="none" w:sz="0" w:space="0" w:color="auto"/>
        <w:right w:val="none" w:sz="0" w:space="0" w:color="auto"/>
      </w:divBdr>
    </w:div>
    <w:div w:id="427778331">
      <w:bodyDiv w:val="1"/>
      <w:marLeft w:val="0"/>
      <w:marRight w:val="0"/>
      <w:marTop w:val="0"/>
      <w:marBottom w:val="0"/>
      <w:divBdr>
        <w:top w:val="none" w:sz="0" w:space="0" w:color="auto"/>
        <w:left w:val="none" w:sz="0" w:space="0" w:color="auto"/>
        <w:bottom w:val="none" w:sz="0" w:space="0" w:color="auto"/>
        <w:right w:val="none" w:sz="0" w:space="0" w:color="auto"/>
      </w:divBdr>
    </w:div>
    <w:div w:id="437676336">
      <w:bodyDiv w:val="1"/>
      <w:marLeft w:val="0"/>
      <w:marRight w:val="0"/>
      <w:marTop w:val="0"/>
      <w:marBottom w:val="0"/>
      <w:divBdr>
        <w:top w:val="none" w:sz="0" w:space="0" w:color="auto"/>
        <w:left w:val="none" w:sz="0" w:space="0" w:color="auto"/>
        <w:bottom w:val="none" w:sz="0" w:space="0" w:color="auto"/>
        <w:right w:val="none" w:sz="0" w:space="0" w:color="auto"/>
      </w:divBdr>
    </w:div>
    <w:div w:id="447431785">
      <w:bodyDiv w:val="1"/>
      <w:marLeft w:val="0"/>
      <w:marRight w:val="0"/>
      <w:marTop w:val="0"/>
      <w:marBottom w:val="0"/>
      <w:divBdr>
        <w:top w:val="none" w:sz="0" w:space="0" w:color="auto"/>
        <w:left w:val="none" w:sz="0" w:space="0" w:color="auto"/>
        <w:bottom w:val="none" w:sz="0" w:space="0" w:color="auto"/>
        <w:right w:val="none" w:sz="0" w:space="0" w:color="auto"/>
      </w:divBdr>
    </w:div>
    <w:div w:id="479738008">
      <w:bodyDiv w:val="1"/>
      <w:marLeft w:val="0"/>
      <w:marRight w:val="0"/>
      <w:marTop w:val="0"/>
      <w:marBottom w:val="0"/>
      <w:divBdr>
        <w:top w:val="none" w:sz="0" w:space="0" w:color="auto"/>
        <w:left w:val="none" w:sz="0" w:space="0" w:color="auto"/>
        <w:bottom w:val="none" w:sz="0" w:space="0" w:color="auto"/>
        <w:right w:val="none" w:sz="0" w:space="0" w:color="auto"/>
      </w:divBdr>
    </w:div>
    <w:div w:id="512112705">
      <w:bodyDiv w:val="1"/>
      <w:marLeft w:val="0"/>
      <w:marRight w:val="0"/>
      <w:marTop w:val="0"/>
      <w:marBottom w:val="0"/>
      <w:divBdr>
        <w:top w:val="none" w:sz="0" w:space="0" w:color="auto"/>
        <w:left w:val="none" w:sz="0" w:space="0" w:color="auto"/>
        <w:bottom w:val="none" w:sz="0" w:space="0" w:color="auto"/>
        <w:right w:val="none" w:sz="0" w:space="0" w:color="auto"/>
      </w:divBdr>
    </w:div>
    <w:div w:id="521286477">
      <w:bodyDiv w:val="1"/>
      <w:marLeft w:val="0"/>
      <w:marRight w:val="0"/>
      <w:marTop w:val="0"/>
      <w:marBottom w:val="0"/>
      <w:divBdr>
        <w:top w:val="none" w:sz="0" w:space="0" w:color="auto"/>
        <w:left w:val="none" w:sz="0" w:space="0" w:color="auto"/>
        <w:bottom w:val="none" w:sz="0" w:space="0" w:color="auto"/>
        <w:right w:val="none" w:sz="0" w:space="0" w:color="auto"/>
      </w:divBdr>
    </w:div>
    <w:div w:id="546374835">
      <w:bodyDiv w:val="1"/>
      <w:marLeft w:val="0"/>
      <w:marRight w:val="0"/>
      <w:marTop w:val="0"/>
      <w:marBottom w:val="0"/>
      <w:divBdr>
        <w:top w:val="none" w:sz="0" w:space="0" w:color="auto"/>
        <w:left w:val="none" w:sz="0" w:space="0" w:color="auto"/>
        <w:bottom w:val="none" w:sz="0" w:space="0" w:color="auto"/>
        <w:right w:val="none" w:sz="0" w:space="0" w:color="auto"/>
      </w:divBdr>
    </w:div>
    <w:div w:id="548033394">
      <w:bodyDiv w:val="1"/>
      <w:marLeft w:val="0"/>
      <w:marRight w:val="0"/>
      <w:marTop w:val="0"/>
      <w:marBottom w:val="0"/>
      <w:divBdr>
        <w:top w:val="none" w:sz="0" w:space="0" w:color="auto"/>
        <w:left w:val="none" w:sz="0" w:space="0" w:color="auto"/>
        <w:bottom w:val="none" w:sz="0" w:space="0" w:color="auto"/>
        <w:right w:val="none" w:sz="0" w:space="0" w:color="auto"/>
      </w:divBdr>
    </w:div>
    <w:div w:id="560672382">
      <w:bodyDiv w:val="1"/>
      <w:marLeft w:val="0"/>
      <w:marRight w:val="0"/>
      <w:marTop w:val="0"/>
      <w:marBottom w:val="0"/>
      <w:divBdr>
        <w:top w:val="none" w:sz="0" w:space="0" w:color="auto"/>
        <w:left w:val="none" w:sz="0" w:space="0" w:color="auto"/>
        <w:bottom w:val="none" w:sz="0" w:space="0" w:color="auto"/>
        <w:right w:val="none" w:sz="0" w:space="0" w:color="auto"/>
      </w:divBdr>
    </w:div>
    <w:div w:id="569199597">
      <w:bodyDiv w:val="1"/>
      <w:marLeft w:val="0"/>
      <w:marRight w:val="0"/>
      <w:marTop w:val="0"/>
      <w:marBottom w:val="0"/>
      <w:divBdr>
        <w:top w:val="none" w:sz="0" w:space="0" w:color="auto"/>
        <w:left w:val="none" w:sz="0" w:space="0" w:color="auto"/>
        <w:bottom w:val="none" w:sz="0" w:space="0" w:color="auto"/>
        <w:right w:val="none" w:sz="0" w:space="0" w:color="auto"/>
      </w:divBdr>
    </w:div>
    <w:div w:id="576286325">
      <w:bodyDiv w:val="1"/>
      <w:marLeft w:val="0"/>
      <w:marRight w:val="0"/>
      <w:marTop w:val="0"/>
      <w:marBottom w:val="0"/>
      <w:divBdr>
        <w:top w:val="none" w:sz="0" w:space="0" w:color="auto"/>
        <w:left w:val="none" w:sz="0" w:space="0" w:color="auto"/>
        <w:bottom w:val="none" w:sz="0" w:space="0" w:color="auto"/>
        <w:right w:val="none" w:sz="0" w:space="0" w:color="auto"/>
      </w:divBdr>
    </w:div>
    <w:div w:id="599485333">
      <w:bodyDiv w:val="1"/>
      <w:marLeft w:val="0"/>
      <w:marRight w:val="0"/>
      <w:marTop w:val="0"/>
      <w:marBottom w:val="0"/>
      <w:divBdr>
        <w:top w:val="none" w:sz="0" w:space="0" w:color="auto"/>
        <w:left w:val="none" w:sz="0" w:space="0" w:color="auto"/>
        <w:bottom w:val="none" w:sz="0" w:space="0" w:color="auto"/>
        <w:right w:val="none" w:sz="0" w:space="0" w:color="auto"/>
      </w:divBdr>
    </w:div>
    <w:div w:id="600383311">
      <w:bodyDiv w:val="1"/>
      <w:marLeft w:val="0"/>
      <w:marRight w:val="0"/>
      <w:marTop w:val="0"/>
      <w:marBottom w:val="0"/>
      <w:divBdr>
        <w:top w:val="none" w:sz="0" w:space="0" w:color="auto"/>
        <w:left w:val="none" w:sz="0" w:space="0" w:color="auto"/>
        <w:bottom w:val="none" w:sz="0" w:space="0" w:color="auto"/>
        <w:right w:val="none" w:sz="0" w:space="0" w:color="auto"/>
      </w:divBdr>
    </w:div>
    <w:div w:id="602224133">
      <w:bodyDiv w:val="1"/>
      <w:marLeft w:val="0"/>
      <w:marRight w:val="0"/>
      <w:marTop w:val="0"/>
      <w:marBottom w:val="0"/>
      <w:divBdr>
        <w:top w:val="none" w:sz="0" w:space="0" w:color="auto"/>
        <w:left w:val="none" w:sz="0" w:space="0" w:color="auto"/>
        <w:bottom w:val="none" w:sz="0" w:space="0" w:color="auto"/>
        <w:right w:val="none" w:sz="0" w:space="0" w:color="auto"/>
      </w:divBdr>
    </w:div>
    <w:div w:id="608121699">
      <w:bodyDiv w:val="1"/>
      <w:marLeft w:val="0"/>
      <w:marRight w:val="0"/>
      <w:marTop w:val="0"/>
      <w:marBottom w:val="0"/>
      <w:divBdr>
        <w:top w:val="none" w:sz="0" w:space="0" w:color="auto"/>
        <w:left w:val="none" w:sz="0" w:space="0" w:color="auto"/>
        <w:bottom w:val="none" w:sz="0" w:space="0" w:color="auto"/>
        <w:right w:val="none" w:sz="0" w:space="0" w:color="auto"/>
      </w:divBdr>
    </w:div>
    <w:div w:id="641271373">
      <w:bodyDiv w:val="1"/>
      <w:marLeft w:val="0"/>
      <w:marRight w:val="0"/>
      <w:marTop w:val="0"/>
      <w:marBottom w:val="0"/>
      <w:divBdr>
        <w:top w:val="none" w:sz="0" w:space="0" w:color="auto"/>
        <w:left w:val="none" w:sz="0" w:space="0" w:color="auto"/>
        <w:bottom w:val="none" w:sz="0" w:space="0" w:color="auto"/>
        <w:right w:val="none" w:sz="0" w:space="0" w:color="auto"/>
      </w:divBdr>
    </w:div>
    <w:div w:id="650254557">
      <w:bodyDiv w:val="1"/>
      <w:marLeft w:val="0"/>
      <w:marRight w:val="0"/>
      <w:marTop w:val="0"/>
      <w:marBottom w:val="0"/>
      <w:divBdr>
        <w:top w:val="none" w:sz="0" w:space="0" w:color="auto"/>
        <w:left w:val="none" w:sz="0" w:space="0" w:color="auto"/>
        <w:bottom w:val="none" w:sz="0" w:space="0" w:color="auto"/>
        <w:right w:val="none" w:sz="0" w:space="0" w:color="auto"/>
      </w:divBdr>
    </w:div>
    <w:div w:id="665979629">
      <w:bodyDiv w:val="1"/>
      <w:marLeft w:val="0"/>
      <w:marRight w:val="0"/>
      <w:marTop w:val="0"/>
      <w:marBottom w:val="0"/>
      <w:divBdr>
        <w:top w:val="none" w:sz="0" w:space="0" w:color="auto"/>
        <w:left w:val="none" w:sz="0" w:space="0" w:color="auto"/>
        <w:bottom w:val="none" w:sz="0" w:space="0" w:color="auto"/>
        <w:right w:val="none" w:sz="0" w:space="0" w:color="auto"/>
      </w:divBdr>
    </w:div>
    <w:div w:id="670452074">
      <w:bodyDiv w:val="1"/>
      <w:marLeft w:val="0"/>
      <w:marRight w:val="0"/>
      <w:marTop w:val="0"/>
      <w:marBottom w:val="0"/>
      <w:divBdr>
        <w:top w:val="none" w:sz="0" w:space="0" w:color="auto"/>
        <w:left w:val="none" w:sz="0" w:space="0" w:color="auto"/>
        <w:bottom w:val="none" w:sz="0" w:space="0" w:color="auto"/>
        <w:right w:val="none" w:sz="0" w:space="0" w:color="auto"/>
      </w:divBdr>
    </w:div>
    <w:div w:id="671496998">
      <w:bodyDiv w:val="1"/>
      <w:marLeft w:val="0"/>
      <w:marRight w:val="0"/>
      <w:marTop w:val="0"/>
      <w:marBottom w:val="0"/>
      <w:divBdr>
        <w:top w:val="none" w:sz="0" w:space="0" w:color="auto"/>
        <w:left w:val="none" w:sz="0" w:space="0" w:color="auto"/>
        <w:bottom w:val="none" w:sz="0" w:space="0" w:color="auto"/>
        <w:right w:val="none" w:sz="0" w:space="0" w:color="auto"/>
      </w:divBdr>
    </w:div>
    <w:div w:id="728267414">
      <w:bodyDiv w:val="1"/>
      <w:marLeft w:val="0"/>
      <w:marRight w:val="0"/>
      <w:marTop w:val="0"/>
      <w:marBottom w:val="0"/>
      <w:divBdr>
        <w:top w:val="none" w:sz="0" w:space="0" w:color="auto"/>
        <w:left w:val="none" w:sz="0" w:space="0" w:color="auto"/>
        <w:bottom w:val="none" w:sz="0" w:space="0" w:color="auto"/>
        <w:right w:val="none" w:sz="0" w:space="0" w:color="auto"/>
      </w:divBdr>
    </w:div>
    <w:div w:id="732705505">
      <w:bodyDiv w:val="1"/>
      <w:marLeft w:val="0"/>
      <w:marRight w:val="0"/>
      <w:marTop w:val="0"/>
      <w:marBottom w:val="0"/>
      <w:divBdr>
        <w:top w:val="none" w:sz="0" w:space="0" w:color="auto"/>
        <w:left w:val="none" w:sz="0" w:space="0" w:color="auto"/>
        <w:bottom w:val="none" w:sz="0" w:space="0" w:color="auto"/>
        <w:right w:val="none" w:sz="0" w:space="0" w:color="auto"/>
      </w:divBdr>
    </w:div>
    <w:div w:id="739208163">
      <w:bodyDiv w:val="1"/>
      <w:marLeft w:val="0"/>
      <w:marRight w:val="0"/>
      <w:marTop w:val="0"/>
      <w:marBottom w:val="0"/>
      <w:divBdr>
        <w:top w:val="none" w:sz="0" w:space="0" w:color="auto"/>
        <w:left w:val="none" w:sz="0" w:space="0" w:color="auto"/>
        <w:bottom w:val="none" w:sz="0" w:space="0" w:color="auto"/>
        <w:right w:val="none" w:sz="0" w:space="0" w:color="auto"/>
      </w:divBdr>
    </w:div>
    <w:div w:id="812403389">
      <w:bodyDiv w:val="1"/>
      <w:marLeft w:val="0"/>
      <w:marRight w:val="0"/>
      <w:marTop w:val="0"/>
      <w:marBottom w:val="0"/>
      <w:divBdr>
        <w:top w:val="none" w:sz="0" w:space="0" w:color="auto"/>
        <w:left w:val="none" w:sz="0" w:space="0" w:color="auto"/>
        <w:bottom w:val="none" w:sz="0" w:space="0" w:color="auto"/>
        <w:right w:val="none" w:sz="0" w:space="0" w:color="auto"/>
      </w:divBdr>
    </w:div>
    <w:div w:id="856775140">
      <w:bodyDiv w:val="1"/>
      <w:marLeft w:val="0"/>
      <w:marRight w:val="0"/>
      <w:marTop w:val="0"/>
      <w:marBottom w:val="0"/>
      <w:divBdr>
        <w:top w:val="none" w:sz="0" w:space="0" w:color="auto"/>
        <w:left w:val="none" w:sz="0" w:space="0" w:color="auto"/>
        <w:bottom w:val="none" w:sz="0" w:space="0" w:color="auto"/>
        <w:right w:val="none" w:sz="0" w:space="0" w:color="auto"/>
      </w:divBdr>
    </w:div>
    <w:div w:id="857088650">
      <w:bodyDiv w:val="1"/>
      <w:marLeft w:val="0"/>
      <w:marRight w:val="0"/>
      <w:marTop w:val="0"/>
      <w:marBottom w:val="0"/>
      <w:divBdr>
        <w:top w:val="none" w:sz="0" w:space="0" w:color="auto"/>
        <w:left w:val="none" w:sz="0" w:space="0" w:color="auto"/>
        <w:bottom w:val="none" w:sz="0" w:space="0" w:color="auto"/>
        <w:right w:val="none" w:sz="0" w:space="0" w:color="auto"/>
      </w:divBdr>
    </w:div>
    <w:div w:id="878207620">
      <w:bodyDiv w:val="1"/>
      <w:marLeft w:val="0"/>
      <w:marRight w:val="0"/>
      <w:marTop w:val="0"/>
      <w:marBottom w:val="0"/>
      <w:divBdr>
        <w:top w:val="none" w:sz="0" w:space="0" w:color="auto"/>
        <w:left w:val="none" w:sz="0" w:space="0" w:color="auto"/>
        <w:bottom w:val="none" w:sz="0" w:space="0" w:color="auto"/>
        <w:right w:val="none" w:sz="0" w:space="0" w:color="auto"/>
      </w:divBdr>
    </w:div>
    <w:div w:id="897130659">
      <w:bodyDiv w:val="1"/>
      <w:marLeft w:val="0"/>
      <w:marRight w:val="0"/>
      <w:marTop w:val="0"/>
      <w:marBottom w:val="0"/>
      <w:divBdr>
        <w:top w:val="none" w:sz="0" w:space="0" w:color="auto"/>
        <w:left w:val="none" w:sz="0" w:space="0" w:color="auto"/>
        <w:bottom w:val="none" w:sz="0" w:space="0" w:color="auto"/>
        <w:right w:val="none" w:sz="0" w:space="0" w:color="auto"/>
      </w:divBdr>
    </w:div>
    <w:div w:id="931351271">
      <w:bodyDiv w:val="1"/>
      <w:marLeft w:val="0"/>
      <w:marRight w:val="0"/>
      <w:marTop w:val="0"/>
      <w:marBottom w:val="0"/>
      <w:divBdr>
        <w:top w:val="none" w:sz="0" w:space="0" w:color="auto"/>
        <w:left w:val="none" w:sz="0" w:space="0" w:color="auto"/>
        <w:bottom w:val="none" w:sz="0" w:space="0" w:color="auto"/>
        <w:right w:val="none" w:sz="0" w:space="0" w:color="auto"/>
      </w:divBdr>
    </w:div>
    <w:div w:id="951980982">
      <w:bodyDiv w:val="1"/>
      <w:marLeft w:val="0"/>
      <w:marRight w:val="0"/>
      <w:marTop w:val="0"/>
      <w:marBottom w:val="0"/>
      <w:divBdr>
        <w:top w:val="none" w:sz="0" w:space="0" w:color="auto"/>
        <w:left w:val="none" w:sz="0" w:space="0" w:color="auto"/>
        <w:bottom w:val="none" w:sz="0" w:space="0" w:color="auto"/>
        <w:right w:val="none" w:sz="0" w:space="0" w:color="auto"/>
      </w:divBdr>
    </w:div>
    <w:div w:id="965966710">
      <w:bodyDiv w:val="1"/>
      <w:marLeft w:val="0"/>
      <w:marRight w:val="0"/>
      <w:marTop w:val="0"/>
      <w:marBottom w:val="0"/>
      <w:divBdr>
        <w:top w:val="none" w:sz="0" w:space="0" w:color="auto"/>
        <w:left w:val="none" w:sz="0" w:space="0" w:color="auto"/>
        <w:bottom w:val="none" w:sz="0" w:space="0" w:color="auto"/>
        <w:right w:val="none" w:sz="0" w:space="0" w:color="auto"/>
      </w:divBdr>
    </w:div>
    <w:div w:id="967005481">
      <w:bodyDiv w:val="1"/>
      <w:marLeft w:val="0"/>
      <w:marRight w:val="0"/>
      <w:marTop w:val="0"/>
      <w:marBottom w:val="0"/>
      <w:divBdr>
        <w:top w:val="none" w:sz="0" w:space="0" w:color="auto"/>
        <w:left w:val="none" w:sz="0" w:space="0" w:color="auto"/>
        <w:bottom w:val="none" w:sz="0" w:space="0" w:color="auto"/>
        <w:right w:val="none" w:sz="0" w:space="0" w:color="auto"/>
      </w:divBdr>
    </w:div>
    <w:div w:id="1088387880">
      <w:bodyDiv w:val="1"/>
      <w:marLeft w:val="0"/>
      <w:marRight w:val="0"/>
      <w:marTop w:val="0"/>
      <w:marBottom w:val="0"/>
      <w:divBdr>
        <w:top w:val="none" w:sz="0" w:space="0" w:color="auto"/>
        <w:left w:val="none" w:sz="0" w:space="0" w:color="auto"/>
        <w:bottom w:val="none" w:sz="0" w:space="0" w:color="auto"/>
        <w:right w:val="none" w:sz="0" w:space="0" w:color="auto"/>
      </w:divBdr>
    </w:div>
    <w:div w:id="1109934021">
      <w:bodyDiv w:val="1"/>
      <w:marLeft w:val="0"/>
      <w:marRight w:val="0"/>
      <w:marTop w:val="0"/>
      <w:marBottom w:val="0"/>
      <w:divBdr>
        <w:top w:val="none" w:sz="0" w:space="0" w:color="auto"/>
        <w:left w:val="none" w:sz="0" w:space="0" w:color="auto"/>
        <w:bottom w:val="none" w:sz="0" w:space="0" w:color="auto"/>
        <w:right w:val="none" w:sz="0" w:space="0" w:color="auto"/>
      </w:divBdr>
    </w:div>
    <w:div w:id="1150973908">
      <w:bodyDiv w:val="1"/>
      <w:marLeft w:val="0"/>
      <w:marRight w:val="0"/>
      <w:marTop w:val="0"/>
      <w:marBottom w:val="0"/>
      <w:divBdr>
        <w:top w:val="none" w:sz="0" w:space="0" w:color="auto"/>
        <w:left w:val="none" w:sz="0" w:space="0" w:color="auto"/>
        <w:bottom w:val="none" w:sz="0" w:space="0" w:color="auto"/>
        <w:right w:val="none" w:sz="0" w:space="0" w:color="auto"/>
      </w:divBdr>
    </w:div>
    <w:div w:id="1176264298">
      <w:bodyDiv w:val="1"/>
      <w:marLeft w:val="0"/>
      <w:marRight w:val="0"/>
      <w:marTop w:val="0"/>
      <w:marBottom w:val="0"/>
      <w:divBdr>
        <w:top w:val="none" w:sz="0" w:space="0" w:color="auto"/>
        <w:left w:val="none" w:sz="0" w:space="0" w:color="auto"/>
        <w:bottom w:val="none" w:sz="0" w:space="0" w:color="auto"/>
        <w:right w:val="none" w:sz="0" w:space="0" w:color="auto"/>
      </w:divBdr>
    </w:div>
    <w:div w:id="1183401605">
      <w:bodyDiv w:val="1"/>
      <w:marLeft w:val="0"/>
      <w:marRight w:val="0"/>
      <w:marTop w:val="0"/>
      <w:marBottom w:val="0"/>
      <w:divBdr>
        <w:top w:val="none" w:sz="0" w:space="0" w:color="auto"/>
        <w:left w:val="none" w:sz="0" w:space="0" w:color="auto"/>
        <w:bottom w:val="none" w:sz="0" w:space="0" w:color="auto"/>
        <w:right w:val="none" w:sz="0" w:space="0" w:color="auto"/>
      </w:divBdr>
    </w:div>
    <w:div w:id="1252010123">
      <w:bodyDiv w:val="1"/>
      <w:marLeft w:val="0"/>
      <w:marRight w:val="0"/>
      <w:marTop w:val="0"/>
      <w:marBottom w:val="0"/>
      <w:divBdr>
        <w:top w:val="none" w:sz="0" w:space="0" w:color="auto"/>
        <w:left w:val="none" w:sz="0" w:space="0" w:color="auto"/>
        <w:bottom w:val="none" w:sz="0" w:space="0" w:color="auto"/>
        <w:right w:val="none" w:sz="0" w:space="0" w:color="auto"/>
      </w:divBdr>
    </w:div>
    <w:div w:id="1298418062">
      <w:bodyDiv w:val="1"/>
      <w:marLeft w:val="0"/>
      <w:marRight w:val="0"/>
      <w:marTop w:val="0"/>
      <w:marBottom w:val="0"/>
      <w:divBdr>
        <w:top w:val="none" w:sz="0" w:space="0" w:color="auto"/>
        <w:left w:val="none" w:sz="0" w:space="0" w:color="auto"/>
        <w:bottom w:val="none" w:sz="0" w:space="0" w:color="auto"/>
        <w:right w:val="none" w:sz="0" w:space="0" w:color="auto"/>
      </w:divBdr>
    </w:div>
    <w:div w:id="1300264607">
      <w:bodyDiv w:val="1"/>
      <w:marLeft w:val="0"/>
      <w:marRight w:val="0"/>
      <w:marTop w:val="0"/>
      <w:marBottom w:val="0"/>
      <w:divBdr>
        <w:top w:val="none" w:sz="0" w:space="0" w:color="auto"/>
        <w:left w:val="none" w:sz="0" w:space="0" w:color="auto"/>
        <w:bottom w:val="none" w:sz="0" w:space="0" w:color="auto"/>
        <w:right w:val="none" w:sz="0" w:space="0" w:color="auto"/>
      </w:divBdr>
    </w:div>
    <w:div w:id="1303576676">
      <w:bodyDiv w:val="1"/>
      <w:marLeft w:val="0"/>
      <w:marRight w:val="0"/>
      <w:marTop w:val="0"/>
      <w:marBottom w:val="0"/>
      <w:divBdr>
        <w:top w:val="none" w:sz="0" w:space="0" w:color="auto"/>
        <w:left w:val="none" w:sz="0" w:space="0" w:color="auto"/>
        <w:bottom w:val="none" w:sz="0" w:space="0" w:color="auto"/>
        <w:right w:val="none" w:sz="0" w:space="0" w:color="auto"/>
      </w:divBdr>
    </w:div>
    <w:div w:id="1314027544">
      <w:bodyDiv w:val="1"/>
      <w:marLeft w:val="0"/>
      <w:marRight w:val="0"/>
      <w:marTop w:val="0"/>
      <w:marBottom w:val="0"/>
      <w:divBdr>
        <w:top w:val="none" w:sz="0" w:space="0" w:color="auto"/>
        <w:left w:val="none" w:sz="0" w:space="0" w:color="auto"/>
        <w:bottom w:val="none" w:sz="0" w:space="0" w:color="auto"/>
        <w:right w:val="none" w:sz="0" w:space="0" w:color="auto"/>
      </w:divBdr>
    </w:div>
    <w:div w:id="1319725820">
      <w:bodyDiv w:val="1"/>
      <w:marLeft w:val="0"/>
      <w:marRight w:val="0"/>
      <w:marTop w:val="0"/>
      <w:marBottom w:val="0"/>
      <w:divBdr>
        <w:top w:val="none" w:sz="0" w:space="0" w:color="auto"/>
        <w:left w:val="none" w:sz="0" w:space="0" w:color="auto"/>
        <w:bottom w:val="none" w:sz="0" w:space="0" w:color="auto"/>
        <w:right w:val="none" w:sz="0" w:space="0" w:color="auto"/>
      </w:divBdr>
    </w:div>
    <w:div w:id="1360081699">
      <w:bodyDiv w:val="1"/>
      <w:marLeft w:val="0"/>
      <w:marRight w:val="0"/>
      <w:marTop w:val="0"/>
      <w:marBottom w:val="0"/>
      <w:divBdr>
        <w:top w:val="none" w:sz="0" w:space="0" w:color="auto"/>
        <w:left w:val="none" w:sz="0" w:space="0" w:color="auto"/>
        <w:bottom w:val="none" w:sz="0" w:space="0" w:color="auto"/>
        <w:right w:val="none" w:sz="0" w:space="0" w:color="auto"/>
      </w:divBdr>
    </w:div>
    <w:div w:id="1392772711">
      <w:bodyDiv w:val="1"/>
      <w:marLeft w:val="0"/>
      <w:marRight w:val="0"/>
      <w:marTop w:val="0"/>
      <w:marBottom w:val="0"/>
      <w:divBdr>
        <w:top w:val="none" w:sz="0" w:space="0" w:color="auto"/>
        <w:left w:val="none" w:sz="0" w:space="0" w:color="auto"/>
        <w:bottom w:val="none" w:sz="0" w:space="0" w:color="auto"/>
        <w:right w:val="none" w:sz="0" w:space="0" w:color="auto"/>
      </w:divBdr>
    </w:div>
    <w:div w:id="1423991107">
      <w:bodyDiv w:val="1"/>
      <w:marLeft w:val="0"/>
      <w:marRight w:val="0"/>
      <w:marTop w:val="0"/>
      <w:marBottom w:val="0"/>
      <w:divBdr>
        <w:top w:val="none" w:sz="0" w:space="0" w:color="auto"/>
        <w:left w:val="none" w:sz="0" w:space="0" w:color="auto"/>
        <w:bottom w:val="none" w:sz="0" w:space="0" w:color="auto"/>
        <w:right w:val="none" w:sz="0" w:space="0" w:color="auto"/>
      </w:divBdr>
    </w:div>
    <w:div w:id="1470438278">
      <w:bodyDiv w:val="1"/>
      <w:marLeft w:val="0"/>
      <w:marRight w:val="0"/>
      <w:marTop w:val="0"/>
      <w:marBottom w:val="0"/>
      <w:divBdr>
        <w:top w:val="none" w:sz="0" w:space="0" w:color="auto"/>
        <w:left w:val="none" w:sz="0" w:space="0" w:color="auto"/>
        <w:bottom w:val="none" w:sz="0" w:space="0" w:color="auto"/>
        <w:right w:val="none" w:sz="0" w:space="0" w:color="auto"/>
      </w:divBdr>
    </w:div>
    <w:div w:id="1511917192">
      <w:bodyDiv w:val="1"/>
      <w:marLeft w:val="0"/>
      <w:marRight w:val="0"/>
      <w:marTop w:val="0"/>
      <w:marBottom w:val="0"/>
      <w:divBdr>
        <w:top w:val="none" w:sz="0" w:space="0" w:color="auto"/>
        <w:left w:val="none" w:sz="0" w:space="0" w:color="auto"/>
        <w:bottom w:val="none" w:sz="0" w:space="0" w:color="auto"/>
        <w:right w:val="none" w:sz="0" w:space="0" w:color="auto"/>
      </w:divBdr>
    </w:div>
    <w:div w:id="1538351213">
      <w:bodyDiv w:val="1"/>
      <w:marLeft w:val="0"/>
      <w:marRight w:val="0"/>
      <w:marTop w:val="0"/>
      <w:marBottom w:val="0"/>
      <w:divBdr>
        <w:top w:val="none" w:sz="0" w:space="0" w:color="auto"/>
        <w:left w:val="none" w:sz="0" w:space="0" w:color="auto"/>
        <w:bottom w:val="none" w:sz="0" w:space="0" w:color="auto"/>
        <w:right w:val="none" w:sz="0" w:space="0" w:color="auto"/>
      </w:divBdr>
    </w:div>
    <w:div w:id="1562251987">
      <w:bodyDiv w:val="1"/>
      <w:marLeft w:val="0"/>
      <w:marRight w:val="0"/>
      <w:marTop w:val="0"/>
      <w:marBottom w:val="0"/>
      <w:divBdr>
        <w:top w:val="none" w:sz="0" w:space="0" w:color="auto"/>
        <w:left w:val="none" w:sz="0" w:space="0" w:color="auto"/>
        <w:bottom w:val="none" w:sz="0" w:space="0" w:color="auto"/>
        <w:right w:val="none" w:sz="0" w:space="0" w:color="auto"/>
      </w:divBdr>
    </w:div>
    <w:div w:id="1566523897">
      <w:bodyDiv w:val="1"/>
      <w:marLeft w:val="0"/>
      <w:marRight w:val="0"/>
      <w:marTop w:val="0"/>
      <w:marBottom w:val="0"/>
      <w:divBdr>
        <w:top w:val="none" w:sz="0" w:space="0" w:color="auto"/>
        <w:left w:val="none" w:sz="0" w:space="0" w:color="auto"/>
        <w:bottom w:val="none" w:sz="0" w:space="0" w:color="auto"/>
        <w:right w:val="none" w:sz="0" w:space="0" w:color="auto"/>
      </w:divBdr>
    </w:div>
    <w:div w:id="1582369728">
      <w:bodyDiv w:val="1"/>
      <w:marLeft w:val="0"/>
      <w:marRight w:val="0"/>
      <w:marTop w:val="0"/>
      <w:marBottom w:val="0"/>
      <w:divBdr>
        <w:top w:val="none" w:sz="0" w:space="0" w:color="auto"/>
        <w:left w:val="none" w:sz="0" w:space="0" w:color="auto"/>
        <w:bottom w:val="none" w:sz="0" w:space="0" w:color="auto"/>
        <w:right w:val="none" w:sz="0" w:space="0" w:color="auto"/>
      </w:divBdr>
    </w:div>
    <w:div w:id="1586265398">
      <w:bodyDiv w:val="1"/>
      <w:marLeft w:val="0"/>
      <w:marRight w:val="0"/>
      <w:marTop w:val="0"/>
      <w:marBottom w:val="0"/>
      <w:divBdr>
        <w:top w:val="none" w:sz="0" w:space="0" w:color="auto"/>
        <w:left w:val="none" w:sz="0" w:space="0" w:color="auto"/>
        <w:bottom w:val="none" w:sz="0" w:space="0" w:color="auto"/>
        <w:right w:val="none" w:sz="0" w:space="0" w:color="auto"/>
      </w:divBdr>
    </w:div>
    <w:div w:id="1646005001">
      <w:bodyDiv w:val="1"/>
      <w:marLeft w:val="0"/>
      <w:marRight w:val="0"/>
      <w:marTop w:val="0"/>
      <w:marBottom w:val="0"/>
      <w:divBdr>
        <w:top w:val="none" w:sz="0" w:space="0" w:color="auto"/>
        <w:left w:val="none" w:sz="0" w:space="0" w:color="auto"/>
        <w:bottom w:val="none" w:sz="0" w:space="0" w:color="auto"/>
        <w:right w:val="none" w:sz="0" w:space="0" w:color="auto"/>
      </w:divBdr>
    </w:div>
    <w:div w:id="1654672771">
      <w:bodyDiv w:val="1"/>
      <w:marLeft w:val="0"/>
      <w:marRight w:val="0"/>
      <w:marTop w:val="0"/>
      <w:marBottom w:val="0"/>
      <w:divBdr>
        <w:top w:val="none" w:sz="0" w:space="0" w:color="auto"/>
        <w:left w:val="none" w:sz="0" w:space="0" w:color="auto"/>
        <w:bottom w:val="none" w:sz="0" w:space="0" w:color="auto"/>
        <w:right w:val="none" w:sz="0" w:space="0" w:color="auto"/>
      </w:divBdr>
    </w:div>
    <w:div w:id="1658149452">
      <w:bodyDiv w:val="1"/>
      <w:marLeft w:val="0"/>
      <w:marRight w:val="0"/>
      <w:marTop w:val="0"/>
      <w:marBottom w:val="0"/>
      <w:divBdr>
        <w:top w:val="none" w:sz="0" w:space="0" w:color="auto"/>
        <w:left w:val="none" w:sz="0" w:space="0" w:color="auto"/>
        <w:bottom w:val="none" w:sz="0" w:space="0" w:color="auto"/>
        <w:right w:val="none" w:sz="0" w:space="0" w:color="auto"/>
      </w:divBdr>
    </w:div>
    <w:div w:id="1658413262">
      <w:bodyDiv w:val="1"/>
      <w:marLeft w:val="0"/>
      <w:marRight w:val="0"/>
      <w:marTop w:val="0"/>
      <w:marBottom w:val="0"/>
      <w:divBdr>
        <w:top w:val="none" w:sz="0" w:space="0" w:color="auto"/>
        <w:left w:val="none" w:sz="0" w:space="0" w:color="auto"/>
        <w:bottom w:val="none" w:sz="0" w:space="0" w:color="auto"/>
        <w:right w:val="none" w:sz="0" w:space="0" w:color="auto"/>
      </w:divBdr>
    </w:div>
    <w:div w:id="1732850170">
      <w:bodyDiv w:val="1"/>
      <w:marLeft w:val="0"/>
      <w:marRight w:val="0"/>
      <w:marTop w:val="0"/>
      <w:marBottom w:val="0"/>
      <w:divBdr>
        <w:top w:val="none" w:sz="0" w:space="0" w:color="auto"/>
        <w:left w:val="none" w:sz="0" w:space="0" w:color="auto"/>
        <w:bottom w:val="none" w:sz="0" w:space="0" w:color="auto"/>
        <w:right w:val="none" w:sz="0" w:space="0" w:color="auto"/>
      </w:divBdr>
    </w:div>
    <w:div w:id="1746148096">
      <w:bodyDiv w:val="1"/>
      <w:marLeft w:val="0"/>
      <w:marRight w:val="0"/>
      <w:marTop w:val="0"/>
      <w:marBottom w:val="0"/>
      <w:divBdr>
        <w:top w:val="none" w:sz="0" w:space="0" w:color="auto"/>
        <w:left w:val="none" w:sz="0" w:space="0" w:color="auto"/>
        <w:bottom w:val="none" w:sz="0" w:space="0" w:color="auto"/>
        <w:right w:val="none" w:sz="0" w:space="0" w:color="auto"/>
      </w:divBdr>
    </w:div>
    <w:div w:id="1753235970">
      <w:bodyDiv w:val="1"/>
      <w:marLeft w:val="0"/>
      <w:marRight w:val="0"/>
      <w:marTop w:val="0"/>
      <w:marBottom w:val="0"/>
      <w:divBdr>
        <w:top w:val="none" w:sz="0" w:space="0" w:color="auto"/>
        <w:left w:val="none" w:sz="0" w:space="0" w:color="auto"/>
        <w:bottom w:val="none" w:sz="0" w:space="0" w:color="auto"/>
        <w:right w:val="none" w:sz="0" w:space="0" w:color="auto"/>
      </w:divBdr>
    </w:div>
    <w:div w:id="1786924558">
      <w:bodyDiv w:val="1"/>
      <w:marLeft w:val="0"/>
      <w:marRight w:val="0"/>
      <w:marTop w:val="0"/>
      <w:marBottom w:val="0"/>
      <w:divBdr>
        <w:top w:val="none" w:sz="0" w:space="0" w:color="auto"/>
        <w:left w:val="none" w:sz="0" w:space="0" w:color="auto"/>
        <w:bottom w:val="none" w:sz="0" w:space="0" w:color="auto"/>
        <w:right w:val="none" w:sz="0" w:space="0" w:color="auto"/>
      </w:divBdr>
    </w:div>
    <w:div w:id="1787381606">
      <w:bodyDiv w:val="1"/>
      <w:marLeft w:val="0"/>
      <w:marRight w:val="0"/>
      <w:marTop w:val="0"/>
      <w:marBottom w:val="0"/>
      <w:divBdr>
        <w:top w:val="none" w:sz="0" w:space="0" w:color="auto"/>
        <w:left w:val="none" w:sz="0" w:space="0" w:color="auto"/>
        <w:bottom w:val="none" w:sz="0" w:space="0" w:color="auto"/>
        <w:right w:val="none" w:sz="0" w:space="0" w:color="auto"/>
      </w:divBdr>
    </w:div>
    <w:div w:id="1790735310">
      <w:bodyDiv w:val="1"/>
      <w:marLeft w:val="0"/>
      <w:marRight w:val="0"/>
      <w:marTop w:val="0"/>
      <w:marBottom w:val="0"/>
      <w:divBdr>
        <w:top w:val="none" w:sz="0" w:space="0" w:color="auto"/>
        <w:left w:val="none" w:sz="0" w:space="0" w:color="auto"/>
        <w:bottom w:val="none" w:sz="0" w:space="0" w:color="auto"/>
        <w:right w:val="none" w:sz="0" w:space="0" w:color="auto"/>
      </w:divBdr>
    </w:div>
    <w:div w:id="1801265944">
      <w:bodyDiv w:val="1"/>
      <w:marLeft w:val="0"/>
      <w:marRight w:val="0"/>
      <w:marTop w:val="0"/>
      <w:marBottom w:val="0"/>
      <w:divBdr>
        <w:top w:val="none" w:sz="0" w:space="0" w:color="auto"/>
        <w:left w:val="none" w:sz="0" w:space="0" w:color="auto"/>
        <w:bottom w:val="none" w:sz="0" w:space="0" w:color="auto"/>
        <w:right w:val="none" w:sz="0" w:space="0" w:color="auto"/>
      </w:divBdr>
    </w:div>
    <w:div w:id="1821801704">
      <w:bodyDiv w:val="1"/>
      <w:marLeft w:val="0"/>
      <w:marRight w:val="0"/>
      <w:marTop w:val="0"/>
      <w:marBottom w:val="0"/>
      <w:divBdr>
        <w:top w:val="none" w:sz="0" w:space="0" w:color="auto"/>
        <w:left w:val="none" w:sz="0" w:space="0" w:color="auto"/>
        <w:bottom w:val="none" w:sz="0" w:space="0" w:color="auto"/>
        <w:right w:val="none" w:sz="0" w:space="0" w:color="auto"/>
      </w:divBdr>
    </w:div>
    <w:div w:id="1826050968">
      <w:bodyDiv w:val="1"/>
      <w:marLeft w:val="0"/>
      <w:marRight w:val="0"/>
      <w:marTop w:val="0"/>
      <w:marBottom w:val="0"/>
      <w:divBdr>
        <w:top w:val="none" w:sz="0" w:space="0" w:color="auto"/>
        <w:left w:val="none" w:sz="0" w:space="0" w:color="auto"/>
        <w:bottom w:val="none" w:sz="0" w:space="0" w:color="auto"/>
        <w:right w:val="none" w:sz="0" w:space="0" w:color="auto"/>
      </w:divBdr>
    </w:div>
    <w:div w:id="1826627277">
      <w:bodyDiv w:val="1"/>
      <w:marLeft w:val="0"/>
      <w:marRight w:val="0"/>
      <w:marTop w:val="0"/>
      <w:marBottom w:val="0"/>
      <w:divBdr>
        <w:top w:val="none" w:sz="0" w:space="0" w:color="auto"/>
        <w:left w:val="none" w:sz="0" w:space="0" w:color="auto"/>
        <w:bottom w:val="none" w:sz="0" w:space="0" w:color="auto"/>
        <w:right w:val="none" w:sz="0" w:space="0" w:color="auto"/>
      </w:divBdr>
    </w:div>
    <w:div w:id="1843742837">
      <w:bodyDiv w:val="1"/>
      <w:marLeft w:val="0"/>
      <w:marRight w:val="0"/>
      <w:marTop w:val="0"/>
      <w:marBottom w:val="0"/>
      <w:divBdr>
        <w:top w:val="none" w:sz="0" w:space="0" w:color="auto"/>
        <w:left w:val="none" w:sz="0" w:space="0" w:color="auto"/>
        <w:bottom w:val="none" w:sz="0" w:space="0" w:color="auto"/>
        <w:right w:val="none" w:sz="0" w:space="0" w:color="auto"/>
      </w:divBdr>
    </w:div>
    <w:div w:id="1862669546">
      <w:bodyDiv w:val="1"/>
      <w:marLeft w:val="0"/>
      <w:marRight w:val="0"/>
      <w:marTop w:val="0"/>
      <w:marBottom w:val="0"/>
      <w:divBdr>
        <w:top w:val="none" w:sz="0" w:space="0" w:color="auto"/>
        <w:left w:val="none" w:sz="0" w:space="0" w:color="auto"/>
        <w:bottom w:val="none" w:sz="0" w:space="0" w:color="auto"/>
        <w:right w:val="none" w:sz="0" w:space="0" w:color="auto"/>
      </w:divBdr>
    </w:div>
    <w:div w:id="1868329781">
      <w:bodyDiv w:val="1"/>
      <w:marLeft w:val="0"/>
      <w:marRight w:val="0"/>
      <w:marTop w:val="0"/>
      <w:marBottom w:val="0"/>
      <w:divBdr>
        <w:top w:val="none" w:sz="0" w:space="0" w:color="auto"/>
        <w:left w:val="none" w:sz="0" w:space="0" w:color="auto"/>
        <w:bottom w:val="none" w:sz="0" w:space="0" w:color="auto"/>
        <w:right w:val="none" w:sz="0" w:space="0" w:color="auto"/>
      </w:divBdr>
    </w:div>
    <w:div w:id="1870341136">
      <w:bodyDiv w:val="1"/>
      <w:marLeft w:val="0"/>
      <w:marRight w:val="0"/>
      <w:marTop w:val="0"/>
      <w:marBottom w:val="0"/>
      <w:divBdr>
        <w:top w:val="none" w:sz="0" w:space="0" w:color="auto"/>
        <w:left w:val="none" w:sz="0" w:space="0" w:color="auto"/>
        <w:bottom w:val="none" w:sz="0" w:space="0" w:color="auto"/>
        <w:right w:val="none" w:sz="0" w:space="0" w:color="auto"/>
      </w:divBdr>
    </w:div>
    <w:div w:id="1902012536">
      <w:bodyDiv w:val="1"/>
      <w:marLeft w:val="0"/>
      <w:marRight w:val="0"/>
      <w:marTop w:val="0"/>
      <w:marBottom w:val="0"/>
      <w:divBdr>
        <w:top w:val="none" w:sz="0" w:space="0" w:color="auto"/>
        <w:left w:val="none" w:sz="0" w:space="0" w:color="auto"/>
        <w:bottom w:val="none" w:sz="0" w:space="0" w:color="auto"/>
        <w:right w:val="none" w:sz="0" w:space="0" w:color="auto"/>
      </w:divBdr>
    </w:div>
    <w:div w:id="1912739410">
      <w:bodyDiv w:val="1"/>
      <w:marLeft w:val="0"/>
      <w:marRight w:val="0"/>
      <w:marTop w:val="0"/>
      <w:marBottom w:val="0"/>
      <w:divBdr>
        <w:top w:val="none" w:sz="0" w:space="0" w:color="auto"/>
        <w:left w:val="none" w:sz="0" w:space="0" w:color="auto"/>
        <w:bottom w:val="none" w:sz="0" w:space="0" w:color="auto"/>
        <w:right w:val="none" w:sz="0" w:space="0" w:color="auto"/>
      </w:divBdr>
    </w:div>
    <w:div w:id="1923221337">
      <w:bodyDiv w:val="1"/>
      <w:marLeft w:val="0"/>
      <w:marRight w:val="0"/>
      <w:marTop w:val="0"/>
      <w:marBottom w:val="0"/>
      <w:divBdr>
        <w:top w:val="none" w:sz="0" w:space="0" w:color="auto"/>
        <w:left w:val="none" w:sz="0" w:space="0" w:color="auto"/>
        <w:bottom w:val="none" w:sz="0" w:space="0" w:color="auto"/>
        <w:right w:val="none" w:sz="0" w:space="0" w:color="auto"/>
      </w:divBdr>
    </w:div>
    <w:div w:id="1972976667">
      <w:bodyDiv w:val="1"/>
      <w:marLeft w:val="0"/>
      <w:marRight w:val="0"/>
      <w:marTop w:val="0"/>
      <w:marBottom w:val="0"/>
      <w:divBdr>
        <w:top w:val="none" w:sz="0" w:space="0" w:color="auto"/>
        <w:left w:val="none" w:sz="0" w:space="0" w:color="auto"/>
        <w:bottom w:val="none" w:sz="0" w:space="0" w:color="auto"/>
        <w:right w:val="none" w:sz="0" w:space="0" w:color="auto"/>
      </w:divBdr>
    </w:div>
    <w:div w:id="1973094958">
      <w:bodyDiv w:val="1"/>
      <w:marLeft w:val="0"/>
      <w:marRight w:val="0"/>
      <w:marTop w:val="0"/>
      <w:marBottom w:val="0"/>
      <w:divBdr>
        <w:top w:val="none" w:sz="0" w:space="0" w:color="auto"/>
        <w:left w:val="none" w:sz="0" w:space="0" w:color="auto"/>
        <w:bottom w:val="none" w:sz="0" w:space="0" w:color="auto"/>
        <w:right w:val="none" w:sz="0" w:space="0" w:color="auto"/>
      </w:divBdr>
    </w:div>
    <w:div w:id="1984117557">
      <w:bodyDiv w:val="1"/>
      <w:marLeft w:val="0"/>
      <w:marRight w:val="0"/>
      <w:marTop w:val="0"/>
      <w:marBottom w:val="0"/>
      <w:divBdr>
        <w:top w:val="none" w:sz="0" w:space="0" w:color="auto"/>
        <w:left w:val="none" w:sz="0" w:space="0" w:color="auto"/>
        <w:bottom w:val="none" w:sz="0" w:space="0" w:color="auto"/>
        <w:right w:val="none" w:sz="0" w:space="0" w:color="auto"/>
      </w:divBdr>
    </w:div>
    <w:div w:id="1989018251">
      <w:bodyDiv w:val="1"/>
      <w:marLeft w:val="0"/>
      <w:marRight w:val="0"/>
      <w:marTop w:val="0"/>
      <w:marBottom w:val="0"/>
      <w:divBdr>
        <w:top w:val="none" w:sz="0" w:space="0" w:color="auto"/>
        <w:left w:val="none" w:sz="0" w:space="0" w:color="auto"/>
        <w:bottom w:val="none" w:sz="0" w:space="0" w:color="auto"/>
        <w:right w:val="none" w:sz="0" w:space="0" w:color="auto"/>
      </w:divBdr>
    </w:div>
    <w:div w:id="2011785158">
      <w:bodyDiv w:val="1"/>
      <w:marLeft w:val="0"/>
      <w:marRight w:val="0"/>
      <w:marTop w:val="0"/>
      <w:marBottom w:val="0"/>
      <w:divBdr>
        <w:top w:val="none" w:sz="0" w:space="0" w:color="auto"/>
        <w:left w:val="none" w:sz="0" w:space="0" w:color="auto"/>
        <w:bottom w:val="none" w:sz="0" w:space="0" w:color="auto"/>
        <w:right w:val="none" w:sz="0" w:space="0" w:color="auto"/>
      </w:divBdr>
    </w:div>
    <w:div w:id="2015106755">
      <w:bodyDiv w:val="1"/>
      <w:marLeft w:val="0"/>
      <w:marRight w:val="0"/>
      <w:marTop w:val="0"/>
      <w:marBottom w:val="0"/>
      <w:divBdr>
        <w:top w:val="none" w:sz="0" w:space="0" w:color="auto"/>
        <w:left w:val="none" w:sz="0" w:space="0" w:color="auto"/>
        <w:bottom w:val="none" w:sz="0" w:space="0" w:color="auto"/>
        <w:right w:val="none" w:sz="0" w:space="0" w:color="auto"/>
      </w:divBdr>
    </w:div>
    <w:div w:id="2034764063">
      <w:bodyDiv w:val="1"/>
      <w:marLeft w:val="0"/>
      <w:marRight w:val="0"/>
      <w:marTop w:val="0"/>
      <w:marBottom w:val="0"/>
      <w:divBdr>
        <w:top w:val="none" w:sz="0" w:space="0" w:color="auto"/>
        <w:left w:val="none" w:sz="0" w:space="0" w:color="auto"/>
        <w:bottom w:val="none" w:sz="0" w:space="0" w:color="auto"/>
        <w:right w:val="none" w:sz="0" w:space="0" w:color="auto"/>
      </w:divBdr>
    </w:div>
    <w:div w:id="2051758865">
      <w:bodyDiv w:val="1"/>
      <w:marLeft w:val="0"/>
      <w:marRight w:val="0"/>
      <w:marTop w:val="0"/>
      <w:marBottom w:val="0"/>
      <w:divBdr>
        <w:top w:val="none" w:sz="0" w:space="0" w:color="auto"/>
        <w:left w:val="none" w:sz="0" w:space="0" w:color="auto"/>
        <w:bottom w:val="none" w:sz="0" w:space="0" w:color="auto"/>
        <w:right w:val="none" w:sz="0" w:space="0" w:color="auto"/>
      </w:divBdr>
    </w:div>
    <w:div w:id="2125954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microsoft.com/office/2011/relationships/people" Target="peop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rojeto%20de%20graduacao.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303314-6B5F-4ECF-94C4-00164A2B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Projeto de graduacao</Template>
  <TotalTime>3</TotalTime>
  <Pages>81</Pages>
  <Words>15659</Words>
  <Characters>84564</Characters>
  <Application>Microsoft Office Word</Application>
  <DocSecurity>0</DocSecurity>
  <Lines>704</Lines>
  <Paragraphs>200</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100023</CharactersWithSpaces>
  <SharedDoc>false</SharedDoc>
  <HLinks>
    <vt:vector size="12" baseType="variant">
      <vt:variant>
        <vt:i4>7995466</vt:i4>
      </vt:variant>
      <vt:variant>
        <vt:i4>9054</vt:i4>
      </vt:variant>
      <vt:variant>
        <vt:i4>1026</vt:i4>
      </vt:variant>
      <vt:variant>
        <vt:i4>1</vt:i4>
      </vt:variant>
      <vt:variant>
        <vt:lpwstr>..\..\temp\Image3.jpg</vt:lpwstr>
      </vt:variant>
      <vt:variant>
        <vt:lpwstr/>
      </vt:variant>
      <vt:variant>
        <vt:i4>2621454</vt:i4>
      </vt:variant>
      <vt:variant>
        <vt:i4>10505</vt:i4>
      </vt:variant>
      <vt:variant>
        <vt:i4>1027</vt:i4>
      </vt:variant>
      <vt:variant>
        <vt:i4>1</vt:i4>
      </vt:variant>
      <vt:variant>
        <vt:lpwstr>tabp_8.gif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cp:keywords/>
  <dc:description/>
  <cp:lastModifiedBy>Mônica</cp:lastModifiedBy>
  <cp:revision>2</cp:revision>
  <cp:lastPrinted>2019-12-09T02:16:00Z</cp:lastPrinted>
  <dcterms:created xsi:type="dcterms:W3CDTF">2019-12-09T02:19:00Z</dcterms:created>
  <dcterms:modified xsi:type="dcterms:W3CDTF">2019-12-09T02:19:00Z</dcterms:modified>
</cp:coreProperties>
</file>